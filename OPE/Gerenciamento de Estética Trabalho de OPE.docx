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CEA61" w14:textId="419977CD" w:rsidR="00D34320" w:rsidRPr="005343AF" w:rsidRDefault="0048721D" w:rsidP="00125BCB">
      <w:pPr>
        <w:pStyle w:val="Ttulo"/>
        <w:rPr>
          <w:u w:val="single"/>
        </w:rPr>
      </w:pPr>
      <w:commentRangeStart w:id="2"/>
      <w:commentRangeStart w:id="3"/>
      <w:commentRangeStart w:id="4"/>
      <w:commentRangeEnd w:id="2"/>
      <w:r>
        <w:rPr>
          <w:rStyle w:val="Refdecomentrio"/>
          <w:b w:val="0"/>
        </w:rPr>
        <w:commentReference w:id="2"/>
      </w:r>
      <w:commentRangeEnd w:id="3"/>
      <w:r w:rsidR="001514BD">
        <w:rPr>
          <w:rStyle w:val="Refdecomentrio"/>
          <w:b w:val="0"/>
        </w:rPr>
        <w:commentReference w:id="3"/>
      </w:r>
      <w:commentRangeEnd w:id="4"/>
      <w:r w:rsidR="001514BD">
        <w:rPr>
          <w:rStyle w:val="Refdecomentrio"/>
          <w:b w:val="0"/>
        </w:rPr>
        <w:commentReference w:id="4"/>
      </w:r>
      <w:r w:rsidR="00C107D4" w:rsidRPr="00C107D4">
        <w:t xml:space="preserve"> </w:t>
      </w:r>
      <w:r w:rsidR="00D34320">
        <w:t xml:space="preserve">Sistema de Controle de </w:t>
      </w:r>
      <w:r w:rsidR="00C107D4">
        <w:t>microempresa</w:t>
      </w:r>
      <w:r w:rsidR="00796725">
        <w:t>:</w:t>
      </w:r>
      <w:r w:rsidR="00D34320">
        <w:t xml:space="preserve"> </w:t>
      </w:r>
      <w:r w:rsidR="005E4C1D" w:rsidRPr="00796725">
        <w:t xml:space="preserve">Estética </w:t>
      </w:r>
      <w:r w:rsidR="00C107D4" w:rsidRPr="00796725">
        <w:t>Claudia Rossini</w:t>
      </w:r>
    </w:p>
    <w:p w14:paraId="3795B8C8" w14:textId="77777777" w:rsidR="00D34320" w:rsidRPr="00D34320" w:rsidRDefault="00D34320" w:rsidP="00125BCB">
      <w:pPr>
        <w:jc w:val="center"/>
      </w:pPr>
    </w:p>
    <w:p w14:paraId="5AF64F15" w14:textId="7A49F016" w:rsidR="00D34320" w:rsidRPr="008B4BF5" w:rsidRDefault="000B4E5F" w:rsidP="00125BCB">
      <w:pPr>
        <w:spacing w:before="240"/>
        <w:ind w:firstLine="0"/>
        <w:jc w:val="center"/>
      </w:pPr>
      <w:commentRangeStart w:id="5"/>
      <w:del w:id="6" w:author="Fabio Furia Silva" w:date="2019-02-03T18:35:00Z">
        <w:r w:rsidRPr="00F00678" w:rsidDel="0036325E">
          <w:delText>Vanderon Bossi, Fábio Furia, Fernando Souza,</w:delText>
        </w:r>
      </w:del>
      <w:del w:id="7" w:author="Fabio Furia Silva" w:date="2019-02-03T18:34:00Z">
        <w:r w:rsidRPr="00F00678" w:rsidDel="007E7258">
          <w:delText xml:space="preserve"> </w:delText>
        </w:r>
        <w:r w:rsidRPr="007E7258" w:rsidDel="00511456">
          <w:rPr>
            <w:rPrChange w:id="8" w:author="Fabio Furia Silva" w:date="2019-02-03T18:34:00Z">
              <w:rPr>
                <w:b/>
              </w:rPr>
            </w:rPrChange>
          </w:rPr>
          <w:delText xml:space="preserve"> </w:delText>
        </w:r>
      </w:del>
      <w:commentRangeEnd w:id="5"/>
      <w:r w:rsidR="00E70D09">
        <w:rPr>
          <w:rStyle w:val="Refdecomentrio"/>
        </w:rPr>
        <w:commentReference w:id="5"/>
      </w:r>
      <w:r w:rsidR="005E4C1D">
        <w:t xml:space="preserve">Gabriel Gomes Nascimento, </w:t>
      </w:r>
      <w:proofErr w:type="spellStart"/>
      <w:r w:rsidR="0019248F">
        <w:t>Lyndsa</w:t>
      </w:r>
      <w:proofErr w:type="spellEnd"/>
      <w:r w:rsidR="0019248F">
        <w:t xml:space="preserve"> dos Santos Figueiredo, </w:t>
      </w:r>
      <w:proofErr w:type="spellStart"/>
      <w:r w:rsidR="005E4C1D">
        <w:t>Maikon</w:t>
      </w:r>
      <w:proofErr w:type="spellEnd"/>
      <w:r w:rsidR="005E4C1D">
        <w:t xml:space="preserve"> Douglas Lacerda, </w:t>
      </w:r>
      <w:r w:rsidR="00C107D4">
        <w:t xml:space="preserve">Rafael </w:t>
      </w:r>
      <w:proofErr w:type="spellStart"/>
      <w:r w:rsidR="00C107D4">
        <w:t>Sagioro</w:t>
      </w:r>
      <w:proofErr w:type="spellEnd"/>
      <w:r w:rsidR="00C107D4">
        <w:t xml:space="preserve"> do Vale e </w:t>
      </w:r>
      <w:r w:rsidR="0019248F">
        <w:t>Renan Carlos Rossini Gonçalves.</w:t>
      </w:r>
    </w:p>
    <w:p w14:paraId="018C7F32" w14:textId="77777777" w:rsidR="00D34320" w:rsidRPr="005343AF" w:rsidRDefault="00D34320" w:rsidP="00125BCB">
      <w:pPr>
        <w:spacing w:before="240"/>
        <w:ind w:firstLine="0"/>
        <w:jc w:val="center"/>
      </w:pPr>
    </w:p>
    <w:p w14:paraId="0C0C1885" w14:textId="77777777" w:rsidR="00AB2F2A" w:rsidRPr="008B4BF5" w:rsidRDefault="000B4E5F" w:rsidP="00125BCB">
      <w:pPr>
        <w:spacing w:before="240"/>
        <w:jc w:val="center"/>
      </w:pPr>
      <w:r w:rsidRPr="00F00678">
        <w:t>Faculdade Impacta de Tecnologia</w:t>
      </w:r>
    </w:p>
    <w:p w14:paraId="471555D2" w14:textId="77777777" w:rsidR="0095145B" w:rsidRDefault="000B4E5F" w:rsidP="00125BCB">
      <w:pPr>
        <w:jc w:val="center"/>
      </w:pPr>
      <w:r w:rsidRPr="00F00678">
        <w:t>São Paulo</w:t>
      </w:r>
      <w:r w:rsidR="00C30F6B">
        <w:t>,</w:t>
      </w:r>
      <w:r w:rsidRPr="00F00678">
        <w:t xml:space="preserve"> SP</w:t>
      </w:r>
      <w:r w:rsidR="00C30F6B">
        <w:t xml:space="preserve">, </w:t>
      </w:r>
      <w:r w:rsidRPr="00F00678">
        <w:t>Brasil</w:t>
      </w:r>
      <w:del w:id="9" w:author="Fabio Furia Silva" w:date="2019-02-03T18:33:00Z">
        <w:r w:rsidRPr="00F00678" w:rsidDel="007E7258">
          <w:delText>yuri.dirickson@faculdadeimpacta.com.br</w:delText>
        </w:r>
      </w:del>
    </w:p>
    <w:p w14:paraId="188A3946" w14:textId="77777777" w:rsidR="00AB2F2A" w:rsidRPr="00F00678" w:rsidDel="007E7258" w:rsidRDefault="00AB2F2A" w:rsidP="00125BCB">
      <w:pPr>
        <w:jc w:val="center"/>
        <w:rPr>
          <w:del w:id="10" w:author="Fabio Furia Silva" w:date="2019-02-03T18:33:00Z"/>
        </w:rPr>
      </w:pPr>
    </w:p>
    <w:p w14:paraId="09C4000F" w14:textId="6581E5DA" w:rsidR="004451B6" w:rsidRDefault="001514BD" w:rsidP="00125BCB">
      <w:pPr>
        <w:jc w:val="center"/>
      </w:pPr>
      <w:r>
        <w:t>06</w:t>
      </w:r>
      <w:ins w:id="11" w:author="Fabio Furia Silva" w:date="2019-02-03T18:31:00Z">
        <w:r w:rsidR="004451B6" w:rsidRPr="004451B6">
          <w:rPr>
            <w:rPrChange w:id="12" w:author="Fabio Furia Silva" w:date="2019-02-03T18:31:00Z">
              <w:rPr>
                <w:rFonts w:ascii="Courier New" w:eastAsia="Courier New" w:hAnsi="Courier New" w:cs="Courier New"/>
                <w:sz w:val="20"/>
                <w:szCs w:val="20"/>
              </w:rPr>
            </w:rPrChange>
          </w:rPr>
          <w:t xml:space="preserve"> de </w:t>
        </w:r>
      </w:ins>
      <w:r>
        <w:t>Dez</w:t>
      </w:r>
      <w:bookmarkStart w:id="13" w:name="_GoBack"/>
      <w:bookmarkEnd w:id="13"/>
      <w:r w:rsidR="00C107D4">
        <w:t>embro</w:t>
      </w:r>
      <w:ins w:id="14" w:author="Fabio Furia Silva" w:date="2019-02-03T18:31:00Z">
        <w:r w:rsidR="004451B6" w:rsidRPr="004451B6">
          <w:rPr>
            <w:rPrChange w:id="15" w:author="Fabio Furia Silva" w:date="2019-02-03T18:31:00Z">
              <w:rPr>
                <w:rFonts w:ascii="Courier New" w:eastAsia="Courier New" w:hAnsi="Courier New" w:cs="Courier New"/>
                <w:sz w:val="20"/>
                <w:szCs w:val="20"/>
              </w:rPr>
            </w:rPrChange>
          </w:rPr>
          <w:t xml:space="preserve"> de</w:t>
        </w:r>
        <w:r w:rsidR="004451B6">
          <w:t xml:space="preserve"> </w:t>
        </w:r>
        <w:commentRangeStart w:id="16"/>
        <w:r w:rsidR="004451B6" w:rsidRPr="004451B6">
          <w:rPr>
            <w:rPrChange w:id="17" w:author="Fabio Furia Silva" w:date="2019-02-03T18:31:00Z">
              <w:rPr>
                <w:rFonts w:ascii="Courier New" w:eastAsia="Courier New" w:hAnsi="Courier New" w:cs="Courier New"/>
                <w:sz w:val="20"/>
                <w:szCs w:val="20"/>
              </w:rPr>
            </w:rPrChange>
          </w:rPr>
          <w:t>2019</w:t>
        </w:r>
      </w:ins>
      <w:commentRangeEnd w:id="16"/>
      <w:r w:rsidR="00C30F6B">
        <w:rPr>
          <w:rStyle w:val="Refdecomentrio"/>
        </w:rPr>
        <w:commentReference w:id="16"/>
      </w:r>
    </w:p>
    <w:p w14:paraId="3F42F9D2" w14:textId="59AC5199" w:rsidR="00AB2F2A" w:rsidRDefault="00AB2F2A" w:rsidP="000D48A4"/>
    <w:p w14:paraId="42C3473A" w14:textId="77777777" w:rsidR="00D34320" w:rsidRPr="00D34320" w:rsidRDefault="00D34320" w:rsidP="000D48A4">
      <w:pPr>
        <w:rPr>
          <w:ins w:id="18" w:author="Fabio Furia Silva" w:date="2019-02-03T18:31:00Z"/>
          <w:u w:val="single"/>
        </w:rPr>
      </w:pPr>
    </w:p>
    <w:p w14:paraId="0776B3E0" w14:textId="77777777" w:rsidR="0095145B" w:rsidRPr="00F00678" w:rsidDel="00BF0927" w:rsidRDefault="000B4E5F" w:rsidP="000D48A4">
      <w:pPr>
        <w:ind w:firstLine="0"/>
        <w:rPr>
          <w:del w:id="19" w:author="Fabio Furia Silva" w:date="2019-02-03T18:25:00Z"/>
          <w:lang w:val="en-US"/>
        </w:rPr>
      </w:pPr>
      <w:del w:id="20" w:author="Fabio Furia Silva" w:date="2019-02-03T18:25:00Z">
        <w:r w:rsidRPr="00F00678" w:rsidDel="00BF0927">
          <w:rPr>
            <w:b/>
            <w:lang w:val="en-US"/>
          </w:rPr>
          <w:delText>Abstract.</w:delText>
        </w:r>
        <w:r w:rsidRPr="00F00678" w:rsidDel="00BF0927">
          <w:rPr>
            <w:lang w:val="en-US"/>
          </w:rPr>
          <w:delText xml:space="preserve"> This meta-paper describes the style to be used in articles and short papers for SBC conferences. For papers in English, you should add just an abstract while for the papers in Portuguese, we also ask for an abstract in Portuguese (“resumo”). In both cases, abstracts should not have more than 10 lines and must be in the first page of the paper.</w:delText>
        </w:r>
      </w:del>
    </w:p>
    <w:p w14:paraId="03DC664F" w14:textId="77777777" w:rsidR="00C107D4" w:rsidRDefault="00C107D4" w:rsidP="000D48A4">
      <w:pPr>
        <w:ind w:firstLine="0"/>
      </w:pPr>
      <w:r w:rsidRPr="00F00678">
        <w:rPr>
          <w:b/>
        </w:rPr>
        <w:t>Resumo.</w:t>
      </w:r>
      <w:r w:rsidRPr="00F00678">
        <w:t xml:space="preserve"> </w:t>
      </w:r>
      <w:r>
        <w:t>Este projeto propõe criar um software para auxiliar uma microempresária no controle financeiro de sua clínica de estética e guardar informações precisas de suas clientes em um sistema. Também realizado um site contendo todas as informações com os tipos de tratamentos que podem ser realizados em sua clínica, juntamente com todos os meios de contatos para marcar as consultas.</w:t>
      </w:r>
    </w:p>
    <w:p w14:paraId="394D9661" w14:textId="77777777" w:rsidR="00C107D4" w:rsidRDefault="00C107D4" w:rsidP="000D48A4">
      <w:pPr>
        <w:ind w:firstLine="0"/>
        <w:rPr>
          <w:ins w:id="21" w:author="Fabio Furia Silva" w:date="2019-02-03T18:25:00Z"/>
        </w:rPr>
      </w:pPr>
      <w:r w:rsidRPr="005574A0">
        <w:rPr>
          <w:b/>
        </w:rPr>
        <w:t>Palavras-chaves</w:t>
      </w:r>
      <w:r>
        <w:t>: Clínica, Estética, Controle.</w:t>
      </w:r>
    </w:p>
    <w:p w14:paraId="626C44AC" w14:textId="77777777" w:rsidR="00C107D4" w:rsidRDefault="00C107D4" w:rsidP="000D48A4">
      <w:pPr>
        <w:spacing w:before="240"/>
        <w:ind w:firstLine="0"/>
        <w:rPr>
          <w:highlight w:val="yellow"/>
          <w:lang w:val="en-US"/>
        </w:rPr>
      </w:pPr>
      <w:moveToRangeStart w:id="22" w:author="Fabio Furia Silva" w:date="2019-02-03T18:25:00Z" w:name="move110770"/>
      <w:ins w:id="23" w:author="Fabio Furia Silva" w:date="2019-02-03T18:25:00Z">
        <w:r w:rsidRPr="00F00678">
          <w:rPr>
            <w:b/>
            <w:lang w:val="en-US"/>
          </w:rPr>
          <w:t>Abstract.</w:t>
        </w:r>
      </w:ins>
      <w:r>
        <w:rPr>
          <w:lang w:val="en-US"/>
        </w:rPr>
        <w:t xml:space="preserve"> This project proposes to create software to assist a micro entrepreneur in the financial control of her esthetic clinic and store accurate information of her clients in a system. Also held a website containing all the information with the types of treatments than can be performed in your clinic, along with all the means of contacts to mark the consultations.</w:t>
      </w:r>
    </w:p>
    <w:p w14:paraId="6E93548C" w14:textId="78A2291E" w:rsidR="00C107D4" w:rsidRDefault="00C107D4" w:rsidP="000D48A4">
      <w:pPr>
        <w:ind w:firstLine="0"/>
        <w:rPr>
          <w:lang w:val="en-US"/>
        </w:rPr>
      </w:pPr>
      <w:r>
        <w:rPr>
          <w:b/>
          <w:lang w:val="en-US"/>
        </w:rPr>
        <w:t>Keywords:</w:t>
      </w:r>
      <w:r>
        <w:rPr>
          <w:lang w:val="en-US"/>
        </w:rPr>
        <w:t xml:space="preserve"> Clinic, Esthetic, Control.</w:t>
      </w:r>
    </w:p>
    <w:p w14:paraId="00106E4C" w14:textId="05685610" w:rsidR="00D34320" w:rsidRDefault="00D34320" w:rsidP="000D48A4">
      <w:pPr>
        <w:ind w:firstLine="0"/>
        <w:rPr>
          <w:lang w:val="en-US"/>
        </w:rPr>
      </w:pPr>
    </w:p>
    <w:p w14:paraId="0EBA6740" w14:textId="335AC796" w:rsidR="00D34320" w:rsidRDefault="00D34320" w:rsidP="000D48A4">
      <w:pPr>
        <w:ind w:firstLine="0"/>
        <w:rPr>
          <w:lang w:val="en-US"/>
        </w:rPr>
      </w:pPr>
    </w:p>
    <w:p w14:paraId="3CA78F5F" w14:textId="44AFAFEC" w:rsidR="00D34320" w:rsidRDefault="00D34320" w:rsidP="000D48A4">
      <w:pPr>
        <w:ind w:firstLine="0"/>
        <w:rPr>
          <w:lang w:val="en-US"/>
        </w:rPr>
      </w:pPr>
    </w:p>
    <w:p w14:paraId="22FCC315" w14:textId="2A12CF9D" w:rsidR="00D34320" w:rsidRDefault="00D34320" w:rsidP="000D48A4">
      <w:pPr>
        <w:ind w:firstLine="0"/>
        <w:rPr>
          <w:lang w:val="en-US"/>
        </w:rPr>
      </w:pPr>
    </w:p>
    <w:p w14:paraId="2EB3803F" w14:textId="4F2A3E97" w:rsidR="00D34320" w:rsidRDefault="00D34320" w:rsidP="000D48A4">
      <w:pPr>
        <w:ind w:firstLine="0"/>
        <w:rPr>
          <w:lang w:val="en-US"/>
        </w:rPr>
      </w:pPr>
    </w:p>
    <w:p w14:paraId="22B01693" w14:textId="585ED892" w:rsidR="00D34320" w:rsidRDefault="00D34320" w:rsidP="000D48A4">
      <w:pPr>
        <w:ind w:firstLine="0"/>
        <w:rPr>
          <w:lang w:val="en-US"/>
        </w:rPr>
      </w:pPr>
    </w:p>
    <w:p w14:paraId="49A74AB4" w14:textId="1A601C81" w:rsidR="00D34320" w:rsidRDefault="00D34320" w:rsidP="000D48A4">
      <w:pPr>
        <w:ind w:firstLine="0"/>
        <w:rPr>
          <w:lang w:val="en-US"/>
        </w:rPr>
      </w:pPr>
    </w:p>
    <w:p w14:paraId="7432365C" w14:textId="455C5BC9" w:rsidR="00D34320" w:rsidRDefault="00D34320" w:rsidP="000D48A4">
      <w:pPr>
        <w:ind w:firstLine="0"/>
        <w:rPr>
          <w:lang w:val="en-US"/>
        </w:rPr>
      </w:pPr>
    </w:p>
    <w:p w14:paraId="033A0B4F" w14:textId="0DBCA107" w:rsidR="00D34320" w:rsidRDefault="00D34320" w:rsidP="000D48A4">
      <w:pPr>
        <w:ind w:firstLine="0"/>
        <w:rPr>
          <w:lang w:val="en-US"/>
        </w:rPr>
      </w:pPr>
    </w:p>
    <w:p w14:paraId="187A3DC5" w14:textId="7F132166" w:rsidR="00D34320" w:rsidRDefault="00D34320" w:rsidP="000D48A4">
      <w:pPr>
        <w:ind w:firstLine="0"/>
        <w:rPr>
          <w:lang w:val="en-US"/>
        </w:rPr>
      </w:pPr>
    </w:p>
    <w:p w14:paraId="1BF533E7" w14:textId="0F7E20E3" w:rsidR="00D34320" w:rsidRDefault="00D34320" w:rsidP="000D48A4">
      <w:pPr>
        <w:ind w:firstLine="0"/>
        <w:rPr>
          <w:lang w:val="en-US"/>
        </w:rPr>
      </w:pPr>
    </w:p>
    <w:p w14:paraId="74C04FD8" w14:textId="408A554B" w:rsidR="00D34320" w:rsidRDefault="00D34320" w:rsidP="000D48A4">
      <w:pPr>
        <w:ind w:firstLine="0"/>
        <w:rPr>
          <w:lang w:val="en-US"/>
        </w:rPr>
      </w:pPr>
    </w:p>
    <w:p w14:paraId="15F6F923" w14:textId="3BC131CE" w:rsidR="00D34320" w:rsidRDefault="00D34320" w:rsidP="000D48A4">
      <w:pPr>
        <w:ind w:firstLine="0"/>
        <w:rPr>
          <w:lang w:val="en-US"/>
        </w:rPr>
      </w:pPr>
    </w:p>
    <w:p w14:paraId="7DA07856" w14:textId="7EA3FC8E" w:rsidR="00D34320" w:rsidRPr="00355303" w:rsidRDefault="00D34320" w:rsidP="000D48A4">
      <w:pPr>
        <w:ind w:firstLine="0"/>
        <w:rPr>
          <w:u w:val="single"/>
          <w:lang w:val="en-US"/>
        </w:rPr>
      </w:pPr>
    </w:p>
    <w:p w14:paraId="741CDE93" w14:textId="08532931" w:rsidR="00D34320" w:rsidRDefault="00D34320" w:rsidP="000D48A4">
      <w:pPr>
        <w:ind w:firstLine="0"/>
        <w:rPr>
          <w:lang w:val="en-US"/>
        </w:rPr>
      </w:pPr>
    </w:p>
    <w:p w14:paraId="06632518" w14:textId="5FF453A3" w:rsidR="00D34320" w:rsidRDefault="00D34320" w:rsidP="000D48A4">
      <w:pPr>
        <w:ind w:firstLine="0"/>
        <w:rPr>
          <w:lang w:val="en-US"/>
        </w:rPr>
      </w:pPr>
    </w:p>
    <w:sdt>
      <w:sdtPr>
        <w:tag w:val="goog_rdk_17"/>
        <w:id w:val="-530642698"/>
      </w:sdtPr>
      <w:sdtEndPr/>
      <w:sdtContent>
        <w:p w14:paraId="352D3DFE" w14:textId="77777777" w:rsidR="00D34320" w:rsidRPr="0023055D" w:rsidRDefault="00D34320" w:rsidP="000D48A4">
          <w:pPr>
            <w:spacing w:before="240" w:line="360" w:lineRule="auto"/>
            <w:ind w:firstLine="708"/>
            <w:rPr>
              <w:b/>
            </w:rPr>
          </w:pPr>
          <w:r w:rsidRPr="0023055D">
            <w:rPr>
              <w:b/>
            </w:rPr>
            <w:tab/>
          </w:r>
          <w:r w:rsidRPr="0023055D">
            <w:rPr>
              <w:b/>
            </w:rPr>
            <w:tab/>
          </w:r>
          <w:r w:rsidRPr="0023055D">
            <w:rPr>
              <w:b/>
            </w:rPr>
            <w:tab/>
          </w:r>
          <w:r w:rsidRPr="0023055D">
            <w:rPr>
              <w:b/>
            </w:rPr>
            <w:tab/>
          </w:r>
          <w:r w:rsidRPr="0023055D">
            <w:rPr>
              <w:b/>
            </w:rPr>
            <w:tab/>
            <w:t>LISTA DE FIGURAS</w:t>
          </w:r>
        </w:p>
      </w:sdtContent>
    </w:sdt>
    <w:sdt>
      <w:sdtPr>
        <w:tag w:val="goog_rdk_18"/>
        <w:id w:val="191584819"/>
      </w:sdtPr>
      <w:sdtEndPr/>
      <w:sdtContent>
        <w:p w14:paraId="23B0052E" w14:textId="77777777" w:rsidR="00D34320" w:rsidRPr="0023055D" w:rsidRDefault="00797AAD" w:rsidP="000D48A4">
          <w:pPr>
            <w:spacing w:before="240" w:line="360" w:lineRule="auto"/>
            <w:ind w:firstLine="708"/>
          </w:pPr>
        </w:p>
      </w:sdtContent>
    </w:sdt>
    <w:sdt>
      <w:sdtPr>
        <w:id w:val="462698616"/>
        <w:docPartObj>
          <w:docPartGallery w:val="Table of Contents"/>
          <w:docPartUnique/>
        </w:docPartObj>
      </w:sdtPr>
      <w:sdtEndPr/>
      <w:sdtContent>
        <w:p w14:paraId="32C36943" w14:textId="6EB16C0F" w:rsidR="00D34320" w:rsidRPr="0023055D" w:rsidRDefault="00D34320" w:rsidP="000D48A4">
          <w:pPr>
            <w:tabs>
              <w:tab w:val="right" w:pos="8508"/>
            </w:tabs>
            <w:spacing w:before="80" w:line="360" w:lineRule="auto"/>
            <w:ind w:firstLine="708"/>
          </w:pPr>
          <w:r w:rsidRPr="0023055D">
            <w:fldChar w:fldCharType="begin"/>
          </w:r>
          <w:sdt>
            <w:sdtPr>
              <w:tag w:val="goog_rdk_19"/>
              <w:id w:val="-1474283617"/>
            </w:sdtPr>
            <w:sdtEndPr/>
            <w:sdtContent>
              <w:r w:rsidRPr="0023055D">
                <w:instrText xml:space="preserve"> TOC \h \u \z </w:instrText>
              </w:r>
              <w:r w:rsidRPr="0023055D">
                <w:fldChar w:fldCharType="separate"/>
              </w:r>
              <w:r w:rsidRPr="0023055D">
                <w:rPr>
                  <w:b/>
                </w:rPr>
                <w:t>Figura 01</w:t>
              </w:r>
              <w:r w:rsidRPr="0023055D">
                <w:rPr>
                  <w:b/>
                </w:rPr>
                <w:tab/>
              </w:r>
              <w:r w:rsidR="00186941">
                <w:rPr>
                  <w:b/>
                </w:rPr>
                <w:t>5</w:t>
              </w:r>
            </w:sdtContent>
          </w:sdt>
        </w:p>
        <w:sdt>
          <w:sdtPr>
            <w:tag w:val="goog_rdk_20"/>
            <w:id w:val="326096508"/>
          </w:sdtPr>
          <w:sdtEndPr/>
          <w:sdtContent>
            <w:p w14:paraId="0DAA07FC" w14:textId="69182481" w:rsidR="00D34320" w:rsidRPr="0023055D" w:rsidRDefault="00D34320" w:rsidP="000D48A4">
              <w:pPr>
                <w:tabs>
                  <w:tab w:val="right" w:pos="8508"/>
                </w:tabs>
                <w:spacing w:before="60" w:line="360" w:lineRule="auto"/>
                <w:ind w:left="360" w:firstLine="348"/>
                <w:rPr>
                  <w:b/>
                </w:rPr>
              </w:pPr>
              <w:r w:rsidRPr="0023055D">
                <w:fldChar w:fldCharType="begin"/>
              </w:r>
              <w:r w:rsidRPr="0023055D">
                <w:instrText xml:space="preserve"> HYPERLINK \l "_heading=h.rsxtog48namf" \h </w:instrText>
              </w:r>
              <w:r w:rsidRPr="0023055D">
                <w:fldChar w:fldCharType="separate"/>
              </w:r>
              <w:r w:rsidRPr="0023055D">
                <w:t>Apresentação do Problema</w:t>
              </w:r>
              <w:r w:rsidRPr="0023055D">
                <w:fldChar w:fldCharType="end"/>
              </w:r>
              <w:r w:rsidRPr="0023055D">
                <w:tab/>
              </w:r>
              <w:r w:rsidR="00186941">
                <w:t>5</w:t>
              </w:r>
            </w:p>
          </w:sdtContent>
        </w:sdt>
        <w:sdt>
          <w:sdtPr>
            <w:tag w:val="goog_rdk_21"/>
            <w:id w:val="-1205176210"/>
          </w:sdtPr>
          <w:sdtEndPr/>
          <w:sdtContent>
            <w:p w14:paraId="4F00FD74" w14:textId="5674DF54" w:rsidR="00D34320" w:rsidRPr="0023055D" w:rsidRDefault="00D34320" w:rsidP="000D48A4">
              <w:pPr>
                <w:tabs>
                  <w:tab w:val="right" w:pos="8508"/>
                </w:tabs>
                <w:spacing w:before="60" w:line="360" w:lineRule="auto"/>
                <w:ind w:left="360" w:firstLine="348"/>
              </w:pPr>
              <w:r w:rsidRPr="0023055D">
                <w:rPr>
                  <w:b/>
                </w:rPr>
                <w:t>Figura 02</w:t>
              </w:r>
              <w:r w:rsidRPr="0023055D">
                <w:rPr>
                  <w:b/>
                </w:rPr>
                <w:tab/>
              </w:r>
              <w:r w:rsidR="00186941">
                <w:rPr>
                  <w:b/>
                </w:rPr>
                <w:t>7</w:t>
              </w:r>
            </w:p>
          </w:sdtContent>
        </w:sdt>
        <w:sdt>
          <w:sdtPr>
            <w:tag w:val="goog_rdk_22"/>
            <w:id w:val="2046177018"/>
          </w:sdtPr>
          <w:sdtEndPr/>
          <w:sdtContent>
            <w:p w14:paraId="740819BD" w14:textId="70ADDFDD" w:rsidR="00D34320" w:rsidRPr="0023055D" w:rsidRDefault="00C44CA6" w:rsidP="000D48A4">
              <w:pPr>
                <w:tabs>
                  <w:tab w:val="right" w:pos="8508"/>
                </w:tabs>
                <w:spacing w:before="60" w:line="360" w:lineRule="auto"/>
                <w:ind w:left="360" w:firstLine="348"/>
                <w:rPr>
                  <w:b/>
                </w:rPr>
              </w:pPr>
              <w:r>
                <w:t>Artefatos do processo do desenvolvimento</w:t>
              </w:r>
              <w:r w:rsidR="00D34320" w:rsidRPr="0023055D">
                <w:tab/>
              </w:r>
              <w:r w:rsidR="00186941">
                <w:t>7</w:t>
              </w:r>
            </w:p>
          </w:sdtContent>
        </w:sdt>
        <w:sdt>
          <w:sdtPr>
            <w:tag w:val="goog_rdk_23"/>
            <w:id w:val="-1934805012"/>
          </w:sdtPr>
          <w:sdtEndPr/>
          <w:sdtContent>
            <w:p w14:paraId="75D05640" w14:textId="77777777" w:rsidR="00D34320" w:rsidRPr="0023055D" w:rsidRDefault="00D34320" w:rsidP="000D48A4">
              <w:pPr>
                <w:tabs>
                  <w:tab w:val="right" w:pos="8508"/>
                </w:tabs>
                <w:spacing w:before="60" w:line="360" w:lineRule="auto"/>
                <w:ind w:left="360" w:firstLine="348"/>
              </w:pPr>
              <w:r w:rsidRPr="0023055D">
                <w:rPr>
                  <w:b/>
                </w:rPr>
                <w:t>Figura 03</w:t>
              </w:r>
              <w:r w:rsidRPr="0023055D">
                <w:rPr>
                  <w:b/>
                </w:rPr>
                <w:tab/>
              </w:r>
              <w:r w:rsidRPr="0023055D">
                <w:fldChar w:fldCharType="begin"/>
              </w:r>
              <w:r w:rsidRPr="0023055D">
                <w:instrText xml:space="preserve"> PAGEREF _heading=h.uyr8zihqe9m9 \h </w:instrText>
              </w:r>
              <w:r w:rsidRPr="0023055D">
                <w:fldChar w:fldCharType="separate"/>
              </w:r>
              <w:r w:rsidRPr="0023055D">
                <w:rPr>
                  <w:b/>
                </w:rPr>
                <w:t>10</w:t>
              </w:r>
              <w:r w:rsidRPr="0023055D">
                <w:fldChar w:fldCharType="end"/>
              </w:r>
            </w:p>
          </w:sdtContent>
        </w:sdt>
        <w:sdt>
          <w:sdtPr>
            <w:tag w:val="goog_rdk_24"/>
            <w:id w:val="-1416860070"/>
          </w:sdtPr>
          <w:sdtEndPr/>
          <w:sdtContent>
            <w:p w14:paraId="5489D959" w14:textId="77777777" w:rsidR="00D34320" w:rsidRPr="0023055D" w:rsidRDefault="00D34320" w:rsidP="000D48A4">
              <w:pPr>
                <w:tabs>
                  <w:tab w:val="right" w:pos="8508"/>
                </w:tabs>
                <w:spacing w:before="60" w:line="360" w:lineRule="auto"/>
                <w:ind w:left="360" w:firstLine="348"/>
                <w:rPr>
                  <w:b/>
                </w:rPr>
              </w:pPr>
              <w:r w:rsidRPr="0023055D">
                <w:fldChar w:fldCharType="begin"/>
              </w:r>
              <w:r w:rsidRPr="0023055D">
                <w:instrText xml:space="preserve"> HYPERLINK \l "_heading=h.wwpkxshj2m1u" \h </w:instrText>
              </w:r>
              <w:r w:rsidRPr="0023055D">
                <w:fldChar w:fldCharType="separate"/>
              </w:r>
              <w:r w:rsidRPr="0023055D">
                <w:t>Diagrama de Componentes</w:t>
              </w:r>
              <w:r w:rsidRPr="0023055D">
                <w:fldChar w:fldCharType="end"/>
              </w:r>
              <w:r w:rsidRPr="0023055D">
                <w:tab/>
              </w:r>
              <w:r w:rsidRPr="0023055D">
                <w:fldChar w:fldCharType="begin"/>
              </w:r>
              <w:r w:rsidRPr="0023055D">
                <w:instrText xml:space="preserve"> PAGEREF _heading=h.wwpkxshj2m1u \h </w:instrText>
              </w:r>
              <w:r w:rsidRPr="0023055D">
                <w:fldChar w:fldCharType="separate"/>
              </w:r>
              <w:r w:rsidRPr="0023055D">
                <w:t>11</w:t>
              </w:r>
              <w:r w:rsidRPr="0023055D">
                <w:fldChar w:fldCharType="end"/>
              </w:r>
            </w:p>
          </w:sdtContent>
        </w:sdt>
        <w:sdt>
          <w:sdtPr>
            <w:tag w:val="goog_rdk_25"/>
            <w:id w:val="-1113672551"/>
          </w:sdtPr>
          <w:sdtEndPr/>
          <w:sdtContent>
            <w:p w14:paraId="47640E2A" w14:textId="77777777" w:rsidR="00D34320" w:rsidRPr="0023055D" w:rsidRDefault="00D34320" w:rsidP="000D48A4">
              <w:pPr>
                <w:tabs>
                  <w:tab w:val="right" w:pos="8508"/>
                </w:tabs>
                <w:spacing w:before="60" w:line="360" w:lineRule="auto"/>
                <w:ind w:left="360" w:firstLine="348"/>
              </w:pPr>
              <w:r w:rsidRPr="0023055D">
                <w:rPr>
                  <w:b/>
                </w:rPr>
                <w:t>Figura 04</w:t>
              </w:r>
              <w:r w:rsidRPr="0023055D">
                <w:rPr>
                  <w:b/>
                </w:rPr>
                <w:tab/>
              </w:r>
              <w:r w:rsidRPr="0023055D">
                <w:fldChar w:fldCharType="begin"/>
              </w:r>
              <w:r w:rsidRPr="0023055D">
                <w:instrText xml:space="preserve"> PAGEREF _heading=h.co075hnugwnt \h </w:instrText>
              </w:r>
              <w:r w:rsidRPr="0023055D">
                <w:fldChar w:fldCharType="separate"/>
              </w:r>
              <w:r w:rsidRPr="0023055D">
                <w:rPr>
                  <w:b/>
                </w:rPr>
                <w:t>13</w:t>
              </w:r>
              <w:r w:rsidRPr="0023055D">
                <w:fldChar w:fldCharType="end"/>
              </w:r>
            </w:p>
          </w:sdtContent>
        </w:sdt>
        <w:sdt>
          <w:sdtPr>
            <w:tag w:val="goog_rdk_26"/>
            <w:id w:val="-1299990126"/>
          </w:sdtPr>
          <w:sdtEndPr/>
          <w:sdtContent>
            <w:p w14:paraId="64802B23" w14:textId="5DA60F19" w:rsidR="00D34320" w:rsidRPr="0023055D" w:rsidRDefault="00186941" w:rsidP="000D48A4">
              <w:pPr>
                <w:tabs>
                  <w:tab w:val="right" w:pos="8508"/>
                </w:tabs>
                <w:spacing w:before="60" w:line="360" w:lineRule="auto"/>
                <w:ind w:left="360" w:firstLine="348"/>
              </w:pPr>
              <w:r>
                <w:t>Tela de Login</w:t>
              </w:r>
              <w:r w:rsidR="00D34320" w:rsidRPr="0023055D">
                <w:tab/>
              </w:r>
              <w:r w:rsidR="00D34320" w:rsidRPr="0023055D">
                <w:fldChar w:fldCharType="begin"/>
              </w:r>
              <w:r w:rsidR="00D34320" w:rsidRPr="0023055D">
                <w:instrText xml:space="preserve"> PAGEREF _heading=h.g0sdqmbmrjus \h </w:instrText>
              </w:r>
              <w:r w:rsidR="00D34320" w:rsidRPr="0023055D">
                <w:fldChar w:fldCharType="separate"/>
              </w:r>
              <w:r w:rsidR="00D34320" w:rsidRPr="0023055D">
                <w:t>14</w:t>
              </w:r>
              <w:r w:rsidR="00D34320" w:rsidRPr="0023055D">
                <w:fldChar w:fldCharType="end"/>
              </w:r>
            </w:p>
          </w:sdtContent>
        </w:sdt>
        <w:sdt>
          <w:sdtPr>
            <w:tag w:val="goog_rdk_27"/>
            <w:id w:val="-1956325264"/>
          </w:sdtPr>
          <w:sdtEndPr/>
          <w:sdtContent>
            <w:p w14:paraId="2403BB4D" w14:textId="77777777" w:rsidR="00D34320" w:rsidRPr="00125BCB" w:rsidRDefault="00D34320" w:rsidP="000D48A4">
              <w:pPr>
                <w:tabs>
                  <w:tab w:val="right" w:pos="8508"/>
                </w:tabs>
                <w:spacing w:before="60" w:line="360" w:lineRule="auto"/>
                <w:ind w:left="360" w:firstLine="348"/>
                <w:rPr>
                  <w:b/>
                </w:rPr>
              </w:pPr>
              <w:r w:rsidRPr="00125BCB">
                <w:rPr>
                  <w:b/>
                </w:rPr>
                <w:t>Figura 05</w:t>
              </w:r>
              <w:r w:rsidRPr="00125BCB">
                <w:rPr>
                  <w:b/>
                </w:rPr>
                <w:tab/>
                <w:t>14</w:t>
              </w:r>
            </w:p>
          </w:sdtContent>
        </w:sdt>
        <w:sdt>
          <w:sdtPr>
            <w:tag w:val="goog_rdk_28"/>
            <w:id w:val="-1398194299"/>
          </w:sdtPr>
          <w:sdtEndPr/>
          <w:sdtContent>
            <w:p w14:paraId="3E354DCB" w14:textId="34DCAEDC" w:rsidR="00D34320" w:rsidRPr="00C2668D" w:rsidRDefault="00186941" w:rsidP="000D48A4">
              <w:pPr>
                <w:tabs>
                  <w:tab w:val="right" w:pos="8508"/>
                </w:tabs>
                <w:spacing w:before="60" w:line="360" w:lineRule="auto"/>
                <w:ind w:left="360" w:firstLine="348"/>
              </w:pPr>
              <w:r>
                <w:t>Agenda</w:t>
              </w:r>
              <w:r w:rsidR="00D34320" w:rsidRPr="00C2668D">
                <w:tab/>
                <w:t>14</w:t>
              </w:r>
            </w:p>
          </w:sdtContent>
        </w:sdt>
        <w:sdt>
          <w:sdtPr>
            <w:tag w:val="goog_rdk_29"/>
            <w:id w:val="873423974"/>
          </w:sdtPr>
          <w:sdtEndPr/>
          <w:sdtContent>
            <w:p w14:paraId="1DF62FE7" w14:textId="175D15FE" w:rsidR="00D34320" w:rsidRPr="00C2668D" w:rsidRDefault="00C2668D" w:rsidP="000D48A4">
              <w:pPr>
                <w:tabs>
                  <w:tab w:val="right" w:pos="8508"/>
                </w:tabs>
                <w:spacing w:before="60" w:line="360" w:lineRule="auto"/>
                <w:ind w:left="360" w:firstLine="348"/>
                <w:rPr>
                  <w:b/>
                </w:rPr>
              </w:pPr>
              <w:r w:rsidRPr="00C2668D">
                <w:rPr>
                  <w:b/>
                </w:rPr>
                <w:t>Figura 06</w:t>
              </w:r>
              <w:r w:rsidRPr="00C2668D">
                <w:rPr>
                  <w:b/>
                </w:rPr>
                <w:tab/>
                <w:t>15</w:t>
              </w:r>
            </w:p>
          </w:sdtContent>
        </w:sdt>
        <w:sdt>
          <w:sdtPr>
            <w:tag w:val="goog_rdk_30"/>
            <w:id w:val="92754011"/>
          </w:sdtPr>
          <w:sdtEndPr/>
          <w:sdtContent>
            <w:p w14:paraId="08986B84" w14:textId="36FBF198" w:rsidR="00D34320" w:rsidRPr="00C2668D" w:rsidRDefault="00186941" w:rsidP="000D48A4">
              <w:pPr>
                <w:tabs>
                  <w:tab w:val="right" w:pos="8508"/>
                </w:tabs>
                <w:spacing w:before="60" w:line="360" w:lineRule="auto"/>
                <w:ind w:left="360" w:firstLine="348"/>
              </w:pPr>
              <w:r>
                <w:t>Cadastro de</w:t>
              </w:r>
              <w:r w:rsidR="00C2668D">
                <w:t xml:space="preserve"> Cliente</w:t>
              </w:r>
              <w:r w:rsidR="00D34320" w:rsidRPr="00C2668D">
                <w:tab/>
                <w:t>15</w:t>
              </w:r>
            </w:p>
          </w:sdtContent>
        </w:sdt>
        <w:sdt>
          <w:sdtPr>
            <w:tag w:val="goog_rdk_31"/>
            <w:id w:val="20143349"/>
          </w:sdtPr>
          <w:sdtEndPr/>
          <w:sdtContent>
            <w:p w14:paraId="5A615C13" w14:textId="77777777" w:rsidR="00D34320" w:rsidRPr="0023055D" w:rsidRDefault="00D34320" w:rsidP="000D48A4">
              <w:pPr>
                <w:tabs>
                  <w:tab w:val="right" w:pos="8508"/>
                </w:tabs>
                <w:spacing w:before="60" w:line="360" w:lineRule="auto"/>
                <w:ind w:left="360" w:firstLine="348"/>
                <w:rPr>
                  <w:b/>
                </w:rPr>
              </w:pPr>
              <w:r w:rsidRPr="0023055D">
                <w:rPr>
                  <w:b/>
                </w:rPr>
                <w:t>Figura 07</w:t>
              </w:r>
              <w:r w:rsidRPr="0023055D">
                <w:rPr>
                  <w:b/>
                </w:rPr>
                <w:tab/>
                <w:t>15</w:t>
              </w:r>
            </w:p>
          </w:sdtContent>
        </w:sdt>
        <w:sdt>
          <w:sdtPr>
            <w:tag w:val="goog_rdk_32"/>
            <w:id w:val="-2027242003"/>
          </w:sdtPr>
          <w:sdtEndPr/>
          <w:sdtContent>
            <w:p w14:paraId="64163CC9" w14:textId="23D11C93" w:rsidR="00D34320" w:rsidRPr="0023055D" w:rsidRDefault="00186941" w:rsidP="000D48A4">
              <w:pPr>
                <w:tabs>
                  <w:tab w:val="right" w:pos="8508"/>
                </w:tabs>
                <w:spacing w:before="60" w:line="360" w:lineRule="auto"/>
                <w:ind w:left="360" w:firstLine="348"/>
              </w:pPr>
              <w:r>
                <w:t>Buscar Cliente</w:t>
              </w:r>
              <w:r w:rsidR="00D34320" w:rsidRPr="0023055D">
                <w:tab/>
                <w:t>15</w:t>
              </w:r>
            </w:p>
          </w:sdtContent>
        </w:sdt>
        <w:sdt>
          <w:sdtPr>
            <w:tag w:val="goog_rdk_33"/>
            <w:id w:val="-2067781902"/>
          </w:sdtPr>
          <w:sdtEndPr/>
          <w:sdtContent>
            <w:p w14:paraId="4426DCD6" w14:textId="77777777" w:rsidR="00D34320" w:rsidRPr="0023055D" w:rsidRDefault="00D34320" w:rsidP="000D48A4">
              <w:pPr>
                <w:tabs>
                  <w:tab w:val="right" w:pos="8508"/>
                </w:tabs>
                <w:spacing w:before="60" w:line="360" w:lineRule="auto"/>
                <w:ind w:left="360" w:firstLine="348"/>
                <w:rPr>
                  <w:b/>
                </w:rPr>
              </w:pPr>
              <w:r w:rsidRPr="0023055D">
                <w:rPr>
                  <w:b/>
                </w:rPr>
                <w:t>Figura 08</w:t>
              </w:r>
              <w:r w:rsidRPr="0023055D">
                <w:rPr>
                  <w:b/>
                </w:rPr>
                <w:tab/>
                <w:t>16</w:t>
              </w:r>
            </w:p>
          </w:sdtContent>
        </w:sdt>
        <w:p w14:paraId="5851FA3E" w14:textId="7B5CC657" w:rsidR="00186941" w:rsidRDefault="00797AAD" w:rsidP="00C2668D">
          <w:pPr>
            <w:tabs>
              <w:tab w:val="right" w:pos="8508"/>
            </w:tabs>
            <w:spacing w:before="60" w:line="360" w:lineRule="auto"/>
            <w:ind w:left="360" w:firstLine="348"/>
          </w:pPr>
          <w:sdt>
            <w:sdtPr>
              <w:tag w:val="goog_rdk_34"/>
              <w:id w:val="1802344581"/>
            </w:sdtPr>
            <w:sdtEndPr/>
            <w:sdtContent>
              <w:r w:rsidR="00186941">
                <w:t>Cadastrar P</w:t>
              </w:r>
              <w:r w:rsidR="00C2668D">
                <w:t>roduto</w:t>
              </w:r>
              <w:r w:rsidR="00D34320" w:rsidRPr="0023055D">
                <w:tab/>
                <w:t>16</w:t>
              </w:r>
            </w:sdtContent>
          </w:sdt>
          <w:r w:rsidR="00D34320" w:rsidRPr="0023055D">
            <w:tab/>
          </w:r>
          <w:r w:rsidR="00D34320" w:rsidRPr="0023055D">
            <w:fldChar w:fldCharType="end"/>
          </w:r>
        </w:p>
        <w:p w14:paraId="313201ED" w14:textId="7F10C454" w:rsidR="00186941" w:rsidRDefault="00186941" w:rsidP="00C2668D">
          <w:pPr>
            <w:tabs>
              <w:tab w:val="right" w:pos="8508"/>
            </w:tabs>
            <w:spacing w:before="60" w:line="360" w:lineRule="auto"/>
            <w:ind w:left="360" w:firstLine="348"/>
            <w:rPr>
              <w:b/>
            </w:rPr>
          </w:pPr>
          <w:r>
            <w:rPr>
              <w:b/>
            </w:rPr>
            <w:t>Figura 09</w:t>
          </w:r>
        </w:p>
        <w:p w14:paraId="4148CC4B" w14:textId="6C2080F0" w:rsidR="00186941" w:rsidRPr="00186941" w:rsidRDefault="00186941" w:rsidP="00C2668D">
          <w:pPr>
            <w:tabs>
              <w:tab w:val="right" w:pos="8508"/>
            </w:tabs>
            <w:spacing w:before="60" w:line="360" w:lineRule="auto"/>
            <w:ind w:left="360" w:firstLine="348"/>
          </w:pPr>
          <w:r>
            <w:t>Buscar Produto</w:t>
          </w:r>
        </w:p>
        <w:p w14:paraId="257334C9" w14:textId="4BAD7443" w:rsidR="00D34320" w:rsidRPr="0023055D" w:rsidRDefault="00797AAD" w:rsidP="00C2668D">
          <w:pPr>
            <w:tabs>
              <w:tab w:val="right" w:pos="8508"/>
            </w:tabs>
            <w:spacing w:before="60" w:line="360" w:lineRule="auto"/>
            <w:ind w:left="360" w:firstLine="348"/>
          </w:pPr>
          <w:sdt>
            <w:sdtPr>
              <w:tag w:val="goog_rdk_36"/>
              <w:id w:val="-622691177"/>
              <w:showingPlcHdr/>
            </w:sdtPr>
            <w:sdtEndPr/>
            <w:sdtContent>
              <w:r w:rsidR="00186941">
                <w:t xml:space="preserve">     </w:t>
              </w:r>
            </w:sdtContent>
          </w:sdt>
        </w:p>
      </w:sdtContent>
    </w:sdt>
    <w:sdt>
      <w:sdtPr>
        <w:rPr>
          <w:highlight w:val="yellow"/>
        </w:rPr>
        <w:tag w:val="goog_rdk_37"/>
        <w:id w:val="-1230848876"/>
      </w:sdtPr>
      <w:sdtEndPr/>
      <w:sdtContent>
        <w:p w14:paraId="4FBCC063" w14:textId="77777777" w:rsidR="00D34320" w:rsidRPr="00D34320" w:rsidRDefault="00797AAD" w:rsidP="000D48A4">
          <w:pPr>
            <w:spacing w:line="360" w:lineRule="auto"/>
            <w:ind w:firstLine="708"/>
            <w:rPr>
              <w:highlight w:val="yellow"/>
            </w:rPr>
          </w:pPr>
        </w:p>
      </w:sdtContent>
    </w:sdt>
    <w:sdt>
      <w:sdtPr>
        <w:rPr>
          <w:highlight w:val="yellow"/>
        </w:rPr>
        <w:tag w:val="goog_rdk_38"/>
        <w:id w:val="-789202121"/>
      </w:sdtPr>
      <w:sdtEndPr/>
      <w:sdtContent>
        <w:p w14:paraId="172D66BE" w14:textId="77777777" w:rsidR="00D34320" w:rsidRPr="00D34320" w:rsidRDefault="00797AAD" w:rsidP="000D48A4">
          <w:pPr>
            <w:spacing w:before="240" w:line="360" w:lineRule="auto"/>
            <w:ind w:firstLine="708"/>
            <w:rPr>
              <w:highlight w:val="yellow"/>
            </w:rPr>
          </w:pPr>
        </w:p>
      </w:sdtContent>
    </w:sdt>
    <w:sdt>
      <w:sdtPr>
        <w:rPr>
          <w:highlight w:val="yellow"/>
        </w:rPr>
        <w:tag w:val="goog_rdk_39"/>
        <w:id w:val="-1972976907"/>
      </w:sdtPr>
      <w:sdtEndPr/>
      <w:sdtContent>
        <w:p w14:paraId="43CB3328" w14:textId="77777777" w:rsidR="00D34320" w:rsidRPr="00D34320" w:rsidRDefault="00797AAD" w:rsidP="000D48A4">
          <w:pPr>
            <w:spacing w:before="240" w:line="360" w:lineRule="auto"/>
            <w:ind w:firstLine="708"/>
            <w:rPr>
              <w:b/>
              <w:highlight w:val="yellow"/>
            </w:rPr>
          </w:pPr>
        </w:p>
      </w:sdtContent>
    </w:sdt>
    <w:sdt>
      <w:sdtPr>
        <w:rPr>
          <w:highlight w:val="yellow"/>
        </w:rPr>
        <w:tag w:val="goog_rdk_40"/>
        <w:id w:val="-1559859262"/>
      </w:sdtPr>
      <w:sdtEndPr/>
      <w:sdtContent>
        <w:p w14:paraId="65765ED8" w14:textId="77777777" w:rsidR="00D34320" w:rsidRPr="00D34320" w:rsidRDefault="00797AAD" w:rsidP="000D48A4">
          <w:pPr>
            <w:spacing w:before="240" w:line="360" w:lineRule="auto"/>
            <w:ind w:firstLine="708"/>
            <w:rPr>
              <w:b/>
              <w:highlight w:val="yellow"/>
            </w:rPr>
          </w:pPr>
        </w:p>
      </w:sdtContent>
    </w:sdt>
    <w:sdt>
      <w:sdtPr>
        <w:rPr>
          <w:highlight w:val="yellow"/>
        </w:rPr>
        <w:tag w:val="goog_rdk_41"/>
        <w:id w:val="-782343803"/>
      </w:sdtPr>
      <w:sdtEndPr/>
      <w:sdtContent>
        <w:p w14:paraId="09217218" w14:textId="77777777" w:rsidR="00D34320" w:rsidRPr="00D34320" w:rsidRDefault="00797AAD" w:rsidP="000D48A4">
          <w:pPr>
            <w:spacing w:before="240" w:line="360" w:lineRule="auto"/>
            <w:ind w:firstLine="708"/>
            <w:rPr>
              <w:b/>
              <w:highlight w:val="yellow"/>
            </w:rPr>
          </w:pPr>
        </w:p>
      </w:sdtContent>
    </w:sdt>
    <w:sdt>
      <w:sdtPr>
        <w:rPr>
          <w:highlight w:val="yellow"/>
        </w:rPr>
        <w:tag w:val="goog_rdk_42"/>
        <w:id w:val="1929392835"/>
      </w:sdtPr>
      <w:sdtEndPr/>
      <w:sdtContent>
        <w:p w14:paraId="6322AC3A" w14:textId="77777777" w:rsidR="00D34320" w:rsidRPr="00D34320" w:rsidRDefault="00797AAD" w:rsidP="000D48A4">
          <w:pPr>
            <w:spacing w:before="240" w:line="360" w:lineRule="auto"/>
            <w:ind w:firstLine="708"/>
            <w:rPr>
              <w:b/>
              <w:highlight w:val="yellow"/>
            </w:rPr>
          </w:pPr>
        </w:p>
      </w:sdtContent>
    </w:sdt>
    <w:sdt>
      <w:sdtPr>
        <w:rPr>
          <w:highlight w:val="yellow"/>
        </w:rPr>
        <w:tag w:val="goog_rdk_43"/>
        <w:id w:val="-1338688748"/>
      </w:sdtPr>
      <w:sdtEndPr/>
      <w:sdtContent>
        <w:p w14:paraId="44361F09" w14:textId="77777777" w:rsidR="00D34320" w:rsidRPr="00D34320" w:rsidRDefault="00797AAD" w:rsidP="000D48A4">
          <w:pPr>
            <w:spacing w:before="240" w:line="360" w:lineRule="auto"/>
            <w:ind w:firstLine="708"/>
            <w:rPr>
              <w:b/>
              <w:highlight w:val="yellow"/>
            </w:rPr>
          </w:pPr>
        </w:p>
      </w:sdtContent>
    </w:sdt>
    <w:sdt>
      <w:sdtPr>
        <w:rPr>
          <w:highlight w:val="yellow"/>
        </w:rPr>
        <w:tag w:val="goog_rdk_44"/>
        <w:id w:val="-1157380260"/>
      </w:sdtPr>
      <w:sdtEndPr/>
      <w:sdtContent>
        <w:p w14:paraId="6B5180AC" w14:textId="77777777" w:rsidR="00D34320" w:rsidRPr="00D34320" w:rsidRDefault="00797AAD" w:rsidP="000D48A4">
          <w:pPr>
            <w:spacing w:before="240" w:line="360" w:lineRule="auto"/>
            <w:ind w:firstLine="708"/>
            <w:rPr>
              <w:b/>
              <w:highlight w:val="yellow"/>
            </w:rPr>
          </w:pPr>
        </w:p>
      </w:sdtContent>
    </w:sdt>
    <w:sdt>
      <w:sdtPr>
        <w:tag w:val="goog_rdk_45"/>
        <w:id w:val="1899471196"/>
      </w:sdtPr>
      <w:sdtEndPr/>
      <w:sdtContent>
        <w:p w14:paraId="30C22F9C" w14:textId="77777777" w:rsidR="00D34320" w:rsidRPr="0023055D" w:rsidRDefault="00D34320" w:rsidP="000D48A4">
          <w:pPr>
            <w:spacing w:before="240" w:line="360" w:lineRule="auto"/>
            <w:ind w:firstLine="708"/>
            <w:rPr>
              <w:b/>
            </w:rPr>
          </w:pPr>
          <w:r w:rsidRPr="0023055D">
            <w:rPr>
              <w:b/>
            </w:rPr>
            <w:t>SUMÁRIO</w:t>
          </w:r>
        </w:p>
      </w:sdtContent>
    </w:sdt>
    <w:sdt>
      <w:sdtPr>
        <w:tag w:val="goog_rdk_46"/>
        <w:id w:val="-1697460498"/>
      </w:sdtPr>
      <w:sdtEndPr/>
      <w:sdtContent>
        <w:p w14:paraId="24A94785" w14:textId="77777777" w:rsidR="00D34320" w:rsidRPr="0023055D" w:rsidRDefault="00797AAD" w:rsidP="000D48A4">
          <w:pPr>
            <w:spacing w:before="240" w:line="360" w:lineRule="auto"/>
            <w:ind w:firstLine="708"/>
            <w:rPr>
              <w:b/>
            </w:rPr>
          </w:pPr>
        </w:p>
      </w:sdtContent>
    </w:sdt>
    <w:sdt>
      <w:sdtPr>
        <w:tag w:val="goog_rdk_47"/>
        <w:id w:val="-709415816"/>
        <w:showingPlcHdr/>
      </w:sdtPr>
      <w:sdtEndPr/>
      <w:sdtContent>
        <w:p w14:paraId="0D29769C" w14:textId="7D27707D" w:rsidR="00D34320" w:rsidRPr="0023055D" w:rsidRDefault="00125BCB" w:rsidP="000D48A4">
          <w:pPr>
            <w:spacing w:before="240" w:line="360" w:lineRule="auto"/>
            <w:ind w:firstLine="708"/>
            <w:rPr>
              <w:b/>
            </w:rPr>
          </w:pPr>
          <w:r>
            <w:t xml:space="preserve">     </w:t>
          </w:r>
        </w:p>
      </w:sdtContent>
    </w:sdt>
    <w:sdt>
      <w:sdtPr>
        <w:id w:val="824639984"/>
        <w:docPartObj>
          <w:docPartGallery w:val="Table of Contents"/>
          <w:docPartUnique/>
        </w:docPartObj>
      </w:sdtPr>
      <w:sdtEndPr/>
      <w:sdtContent>
        <w:p w14:paraId="0AB8087B" w14:textId="303F99F3" w:rsidR="00D34320" w:rsidRPr="0023055D" w:rsidRDefault="00D34320" w:rsidP="000D48A4">
          <w:pPr>
            <w:tabs>
              <w:tab w:val="right" w:pos="8508"/>
            </w:tabs>
            <w:spacing w:before="80" w:line="360" w:lineRule="auto"/>
            <w:ind w:firstLine="708"/>
            <w:rPr>
              <w:b/>
            </w:rPr>
          </w:pPr>
          <w:r w:rsidRPr="0023055D">
            <w:fldChar w:fldCharType="begin"/>
          </w:r>
          <w:sdt>
            <w:sdtPr>
              <w:tag w:val="goog_rdk_48"/>
              <w:id w:val="1135758520"/>
            </w:sdtPr>
            <w:sdtEndPr/>
            <w:sdtContent>
              <w:r w:rsidRPr="0023055D">
                <w:instrText xml:space="preserve"> TOC \h \u \z </w:instrText>
              </w:r>
              <w:r w:rsidRPr="0023055D">
                <w:fldChar w:fldCharType="separate"/>
              </w:r>
              <w:r w:rsidRPr="0023055D">
                <w:fldChar w:fldCharType="begin"/>
              </w:r>
              <w:r w:rsidRPr="0023055D">
                <w:instrText xml:space="preserve"> HYPERLINK \l "_heading=h.u3q379ls46ii" \h </w:instrText>
              </w:r>
              <w:r w:rsidRPr="0023055D">
                <w:fldChar w:fldCharType="separate"/>
              </w:r>
              <w:r w:rsidRPr="0023055D">
                <w:rPr>
                  <w:b/>
                </w:rPr>
                <w:t>Introdução</w:t>
              </w:r>
              <w:r w:rsidRPr="0023055D">
                <w:rPr>
                  <w:b/>
                </w:rPr>
                <w:fldChar w:fldCharType="end"/>
              </w:r>
              <w:r w:rsidRPr="0023055D">
                <w:rPr>
                  <w:b/>
                </w:rPr>
                <w:tab/>
              </w:r>
              <w:r w:rsidR="00125BCB">
                <w:rPr>
                  <w:b/>
                </w:rPr>
                <w:t>4</w:t>
              </w:r>
            </w:sdtContent>
          </w:sdt>
        </w:p>
        <w:sdt>
          <w:sdtPr>
            <w:tag w:val="goog_rdk_49"/>
            <w:id w:val="2058734837"/>
          </w:sdtPr>
          <w:sdtEndPr/>
          <w:sdtContent>
            <w:p w14:paraId="512A06F0" w14:textId="73C86D9D"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"_heading=h.rsxtog48namf" \h </w:instrText>
              </w:r>
              <w:r w:rsidRPr="0023055D">
                <w:fldChar w:fldCharType="separate"/>
              </w:r>
              <w:r w:rsidRPr="0023055D">
                <w:t>Apresentação do Problema</w:t>
              </w:r>
              <w:r w:rsidRPr="0023055D">
                <w:fldChar w:fldCharType="end"/>
              </w:r>
              <w:r w:rsidRPr="0023055D">
                <w:tab/>
              </w:r>
              <w:r w:rsidR="00125BCB">
                <w:t>4</w:t>
              </w:r>
            </w:p>
          </w:sdtContent>
        </w:sdt>
        <w:sdt>
          <w:sdtPr>
            <w:tag w:val="goog_rdk_50"/>
            <w:id w:val="1141616530"/>
          </w:sdtPr>
          <w:sdtEndPr/>
          <w:sdtContent>
            <w:p w14:paraId="5458FE20" w14:textId="1C9B130C"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"_heading=h.atfbtibakng5" \h </w:instrText>
              </w:r>
              <w:r w:rsidRPr="0023055D">
                <w:fldChar w:fldCharType="separate"/>
              </w:r>
              <w:r w:rsidRPr="0023055D">
                <w:t>Objetivos</w:t>
              </w:r>
              <w:r w:rsidRPr="0023055D">
                <w:fldChar w:fldCharType="end"/>
              </w:r>
              <w:r w:rsidRPr="0023055D">
                <w:tab/>
              </w:r>
              <w:r w:rsidR="00125BCB">
                <w:t>5</w:t>
              </w:r>
            </w:p>
          </w:sdtContent>
        </w:sdt>
        <w:sdt>
          <w:sdtPr>
            <w:tag w:val="goog_rdk_51"/>
            <w:id w:val="-801847445"/>
          </w:sdtPr>
          <w:sdtEndPr/>
          <w:sdtContent>
            <w:p w14:paraId="751A02C4" w14:textId="037EE554"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"_heading=h.g75ce8einze" \h </w:instrText>
              </w:r>
              <w:r w:rsidRPr="0023055D">
                <w:fldChar w:fldCharType="separate"/>
              </w:r>
              <w:r w:rsidRPr="0023055D">
                <w:rPr>
                  <w:b/>
                </w:rPr>
                <w:t>Estudo de Viabilidade</w:t>
              </w:r>
              <w:r w:rsidRPr="0023055D">
                <w:rPr>
                  <w:b/>
                </w:rPr>
                <w:fldChar w:fldCharType="end"/>
              </w:r>
              <w:r w:rsidRPr="0023055D">
                <w:rPr>
                  <w:b/>
                </w:rPr>
                <w:tab/>
              </w:r>
              <w:r w:rsidR="00125BCB" w:rsidRPr="00125BCB">
                <w:rPr>
                  <w:b/>
                </w:rPr>
                <w:t>5</w:t>
              </w:r>
            </w:p>
          </w:sdtContent>
        </w:sdt>
        <w:sdt>
          <w:sdtPr>
            <w:tag w:val="goog_rdk_52"/>
            <w:id w:val="-1221667568"/>
          </w:sdtPr>
          <w:sdtEndPr/>
          <w:sdtContent>
            <w:p w14:paraId="01E8FDB0" w14:textId="670D84B0"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"_heading=h.poha6a9u74ts" \h </w:instrText>
              </w:r>
              <w:r w:rsidRPr="0023055D">
                <w:fldChar w:fldCharType="separate"/>
              </w:r>
              <w:r w:rsidRPr="0023055D">
                <w:t>Soluções de Mercado e OPE</w:t>
              </w:r>
              <w:r w:rsidRPr="0023055D">
                <w:fldChar w:fldCharType="end"/>
              </w:r>
              <w:r w:rsidRPr="0023055D">
                <w:tab/>
              </w:r>
              <w:r w:rsidR="00125BCB">
                <w:t>6</w:t>
              </w:r>
            </w:p>
          </w:sdtContent>
        </w:sdt>
        <w:sdt>
          <w:sdtPr>
            <w:tag w:val="goog_rdk_53"/>
            <w:id w:val="872503958"/>
          </w:sdtPr>
          <w:sdtEndPr/>
          <w:sdtContent>
            <w:p w14:paraId="6258EC60" w14:textId="1EA51324"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"_heading=h.ohmkhucsk9k7" \h </w:instrText>
              </w:r>
              <w:r w:rsidRPr="0023055D">
                <w:fldChar w:fldCharType="separate"/>
              </w:r>
              <w:r w:rsidRPr="0023055D">
                <w:t>Justificativa</w:t>
              </w:r>
              <w:r w:rsidRPr="0023055D">
                <w:fldChar w:fldCharType="end"/>
              </w:r>
              <w:r w:rsidRPr="0023055D">
                <w:tab/>
              </w:r>
              <w:r w:rsidR="00125BCB">
                <w:t>6</w:t>
              </w:r>
            </w:p>
          </w:sdtContent>
        </w:sdt>
        <w:sdt>
          <w:sdtPr>
            <w:tag w:val="goog_rdk_54"/>
            <w:id w:val="-2101173969"/>
          </w:sdtPr>
          <w:sdtEndPr/>
          <w:sdtContent>
            <w:p w14:paraId="08711BDD" w14:textId="2C934E31"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"_heading=h.uyr8zihqe9m9" \h </w:instrText>
              </w:r>
              <w:r w:rsidRPr="0023055D">
                <w:fldChar w:fldCharType="separate"/>
              </w:r>
              <w:r w:rsidRPr="0023055D">
                <w:rPr>
                  <w:b/>
                </w:rPr>
                <w:t>Arquitetura da Solução</w:t>
              </w:r>
              <w:r w:rsidRPr="0023055D">
                <w:rPr>
                  <w:b/>
                </w:rPr>
                <w:fldChar w:fldCharType="end"/>
              </w:r>
              <w:r w:rsidRPr="0023055D">
                <w:rPr>
                  <w:b/>
                </w:rPr>
                <w:tab/>
              </w:r>
              <w:r w:rsidR="00125BCB">
                <w:rPr>
                  <w:b/>
                </w:rPr>
                <w:t>7</w:t>
              </w:r>
            </w:p>
          </w:sdtContent>
        </w:sdt>
        <w:sdt>
          <w:sdtPr>
            <w:tag w:val="goog_rdk_55"/>
            <w:id w:val="-458722459"/>
          </w:sdtPr>
          <w:sdtEndPr/>
          <w:sdtContent>
            <w:p w14:paraId="76469080" w14:textId="2701AE79"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"_heading=h.wwpkxshj2m1u" \h </w:instrText>
              </w:r>
              <w:r w:rsidRPr="0023055D">
                <w:fldChar w:fldCharType="separate"/>
              </w:r>
              <w:r w:rsidRPr="0023055D">
                <w:t>Diagrama de Componentes</w:t>
              </w:r>
              <w:r w:rsidRPr="0023055D">
                <w:fldChar w:fldCharType="end"/>
              </w:r>
              <w:r w:rsidRPr="0023055D">
                <w:tab/>
              </w:r>
              <w:r w:rsidR="00125BCB">
                <w:t>7</w:t>
              </w:r>
            </w:p>
          </w:sdtContent>
        </w:sdt>
        <w:sdt>
          <w:sdtPr>
            <w:tag w:val="goog_rdk_56"/>
            <w:id w:val="1327939076"/>
          </w:sdtPr>
          <w:sdtEndPr/>
          <w:sdtContent>
            <w:p w14:paraId="0C226694" w14:textId="78F93288"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"_heading=h.xitwmnymp6ew" \h </w:instrText>
              </w:r>
              <w:r w:rsidRPr="0023055D">
                <w:fldChar w:fldCharType="separate"/>
              </w:r>
              <w:r w:rsidRPr="0023055D">
                <w:t>Infraestrutura</w:t>
              </w:r>
              <w:r w:rsidRPr="0023055D">
                <w:fldChar w:fldCharType="end"/>
              </w:r>
              <w:r w:rsidRPr="0023055D">
                <w:tab/>
              </w:r>
              <w:r w:rsidR="00125BCB">
                <w:t>8</w:t>
              </w:r>
            </w:p>
          </w:sdtContent>
        </w:sdt>
        <w:sdt>
          <w:sdtPr>
            <w:tag w:val="goog_rdk_57"/>
            <w:id w:val="191972107"/>
          </w:sdtPr>
          <w:sdtEndPr/>
          <w:sdtContent>
            <w:p w14:paraId="1EC5FAC8" w14:textId="4589FFC5"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"_heading=h.n8lj5edqclw" \h </w:instrText>
              </w:r>
              <w:r w:rsidRPr="0023055D">
                <w:fldChar w:fldCharType="separate"/>
              </w:r>
              <w:r w:rsidRPr="0023055D">
                <w:t>Tecnologias Utilizadas</w:t>
              </w:r>
              <w:r w:rsidRPr="0023055D">
                <w:fldChar w:fldCharType="end"/>
              </w:r>
              <w:r w:rsidRPr="0023055D">
                <w:tab/>
              </w:r>
              <w:r w:rsidR="00125BCB">
                <w:t>8</w:t>
              </w:r>
            </w:p>
          </w:sdtContent>
        </w:sdt>
        <w:sdt>
          <w:sdtPr>
            <w:tag w:val="goog_rdk_58"/>
            <w:id w:val="1649167831"/>
          </w:sdtPr>
          <w:sdtEndPr/>
          <w:sdtContent>
            <w:p w14:paraId="2C329B48" w14:textId="19EF0A68"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"_heading=h.co075hnugwnt" \h </w:instrText>
              </w:r>
              <w:r w:rsidRPr="0023055D">
                <w:fldChar w:fldCharType="separate"/>
              </w:r>
              <w:r w:rsidRPr="0023055D">
                <w:rPr>
                  <w:b/>
                </w:rPr>
                <w:t>Resultados Obtidos</w:t>
              </w:r>
              <w:r w:rsidRPr="0023055D">
                <w:rPr>
                  <w:b/>
                </w:rPr>
                <w:fldChar w:fldCharType="end"/>
              </w:r>
              <w:r w:rsidRPr="0023055D">
                <w:rPr>
                  <w:b/>
                </w:rPr>
                <w:tab/>
              </w:r>
              <w:r w:rsidR="00125BCB" w:rsidRPr="00125BCB">
                <w:rPr>
                  <w:b/>
                </w:rPr>
                <w:t>9</w:t>
              </w:r>
            </w:p>
          </w:sdtContent>
        </w:sdt>
        <w:sdt>
          <w:sdtPr>
            <w:tag w:val="goog_rdk_59"/>
            <w:id w:val="-2017224265"/>
          </w:sdtPr>
          <w:sdtEndPr/>
          <w:sdtContent>
            <w:p w14:paraId="2C7BDDB8" w14:textId="30BB1B37"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"_heading=h.g0sdqmbmrjus" \h </w:instrText>
              </w:r>
              <w:r w:rsidRPr="0023055D">
                <w:fldChar w:fldCharType="separate"/>
              </w:r>
              <w:r w:rsidRPr="0023055D">
                <w:t>Comparativo com Soluções</w:t>
              </w:r>
              <w:r w:rsidRPr="0023055D">
                <w:fldChar w:fldCharType="end"/>
              </w:r>
              <w:r w:rsidRPr="0023055D">
                <w:tab/>
              </w:r>
              <w:r w:rsidR="00125BCB">
                <w:t>9</w:t>
              </w:r>
            </w:p>
          </w:sdtContent>
        </w:sdt>
        <w:sdt>
          <w:sdtPr>
            <w:tag w:val="goog_rdk_60"/>
            <w:id w:val="1480275430"/>
          </w:sdtPr>
          <w:sdtEndPr/>
          <w:sdtContent>
            <w:p w14:paraId="26F5970A" w14:textId="1B38F091"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"_heading=h.r6kbu6rrzdsn" \h </w:instrText>
              </w:r>
              <w:r w:rsidRPr="0023055D">
                <w:fldChar w:fldCharType="separate"/>
              </w:r>
              <w:r w:rsidRPr="0023055D">
                <w:t>Protótipo</w:t>
              </w:r>
              <w:r w:rsidRPr="0023055D">
                <w:fldChar w:fldCharType="end"/>
              </w:r>
              <w:r w:rsidRPr="0023055D">
                <w:tab/>
              </w:r>
              <w:r w:rsidR="00125BCB">
                <w:t>9</w:t>
              </w:r>
            </w:p>
          </w:sdtContent>
        </w:sdt>
        <w:sdt>
          <w:sdtPr>
            <w:tag w:val="goog_rdk_61"/>
            <w:id w:val="469022686"/>
          </w:sdtPr>
          <w:sdtEndPr/>
          <w:sdtContent>
            <w:p w14:paraId="79739A5B" w14:textId="77777777" w:rsidR="00125BCB" w:rsidRDefault="00D34320" w:rsidP="000D48A4">
              <w:pPr>
                <w:tabs>
                  <w:tab w:val="right" w:pos="8508"/>
                </w:tabs>
                <w:spacing w:before="60" w:line="360" w:lineRule="auto"/>
                <w:ind w:left="360" w:firstLine="348"/>
              </w:pPr>
              <w:r w:rsidRPr="0023055D">
                <w:fldChar w:fldCharType="begin"/>
              </w:r>
              <w:r w:rsidRPr="0023055D">
                <w:instrText xml:space="preserve"> HYPERLINK \l "_heading=h.taer4lkliszk" \h </w:instrText>
              </w:r>
              <w:r w:rsidRPr="0023055D">
                <w:fldChar w:fldCharType="separate"/>
              </w:r>
              <w:r w:rsidRPr="0023055D">
                <w:t>Considerações Finais</w:t>
              </w:r>
              <w:r w:rsidRPr="0023055D">
                <w:fldChar w:fldCharType="end"/>
              </w:r>
              <w:r w:rsidRPr="0023055D">
                <w:tab/>
              </w:r>
              <w:r w:rsidR="00125BCB">
                <w:t>12</w:t>
              </w:r>
              <w:r w:rsidRPr="0023055D">
                <w:fldChar w:fldCharType="end"/>
              </w:r>
            </w:p>
          </w:sdtContent>
        </w:sdt>
        <w:p w14:paraId="2050E659" w14:textId="77777777" w:rsidR="00125BCB" w:rsidRDefault="00125BCB" w:rsidP="000D48A4">
          <w:pPr>
            <w:tabs>
              <w:tab w:val="right" w:pos="8508"/>
            </w:tabs>
            <w:spacing w:before="60" w:line="360" w:lineRule="auto"/>
            <w:ind w:left="360" w:firstLine="348"/>
          </w:pPr>
          <w:r w:rsidRPr="004B2FD8">
            <w:t>Conclusão sobre o Projeto</w:t>
          </w:r>
          <w:r>
            <w:tab/>
            <w:t>12</w:t>
          </w:r>
        </w:p>
        <w:p w14:paraId="01B4B860" w14:textId="77777777" w:rsidR="00125BCB" w:rsidRDefault="00125BCB" w:rsidP="000D48A4">
          <w:pPr>
            <w:tabs>
              <w:tab w:val="right" w:pos="8508"/>
            </w:tabs>
            <w:spacing w:before="60" w:line="360" w:lineRule="auto"/>
            <w:ind w:left="360" w:firstLine="348"/>
          </w:pPr>
          <w:r>
            <w:t>Sugestões de Continuidade</w:t>
          </w:r>
          <w:r>
            <w:tab/>
            <w:t>12</w:t>
          </w:r>
        </w:p>
        <w:p w14:paraId="36B02124" w14:textId="2762A95E" w:rsidR="00D34320" w:rsidRPr="0023055D" w:rsidRDefault="00125BCB" w:rsidP="000D48A4">
          <w:pPr>
            <w:tabs>
              <w:tab w:val="right" w:pos="8508"/>
            </w:tabs>
            <w:spacing w:before="60" w:line="360" w:lineRule="auto"/>
            <w:ind w:left="360" w:firstLine="348"/>
          </w:pPr>
          <w:r>
            <w:t>Referências</w:t>
          </w:r>
          <w:r>
            <w:tab/>
            <w:t>13</w:t>
          </w:r>
        </w:p>
      </w:sdtContent>
    </w:sdt>
    <w:bookmarkStart w:id="24" w:name="_heading=h.gjdgxs" w:colFirst="0" w:colLast="0" w:displacedByCustomXml="next"/>
    <w:bookmarkEnd w:id="24" w:displacedByCustomXml="next"/>
    <w:sdt>
      <w:sdtPr>
        <w:tag w:val="goog_rdk_62"/>
        <w:id w:val="-1797747394"/>
        <w:showingPlcHdr/>
      </w:sdtPr>
      <w:sdtEndPr/>
      <w:sdtContent>
        <w:p w14:paraId="1DF438FF" w14:textId="667B004F" w:rsidR="00D34320" w:rsidRDefault="00125BCB" w:rsidP="000D48A4">
          <w:pPr>
            <w:spacing w:before="240" w:line="360" w:lineRule="auto"/>
            <w:ind w:firstLine="708"/>
          </w:pPr>
          <w:r>
            <w:t xml:space="preserve">     </w:t>
          </w:r>
        </w:p>
      </w:sdtContent>
    </w:sdt>
    <w:p w14:paraId="3B398548" w14:textId="09462524" w:rsidR="00D34320" w:rsidRPr="00125BCB" w:rsidRDefault="00D34320" w:rsidP="000D48A4">
      <w:pPr>
        <w:ind w:firstLine="0"/>
      </w:pPr>
    </w:p>
    <w:p w14:paraId="630B9B16" w14:textId="59CCB0F8" w:rsidR="00D34320" w:rsidRPr="00125BCB" w:rsidRDefault="00D34320" w:rsidP="000D48A4">
      <w:pPr>
        <w:ind w:firstLine="0"/>
      </w:pPr>
    </w:p>
    <w:p w14:paraId="1CAE09E4" w14:textId="25170924" w:rsidR="00D34320" w:rsidRPr="00125BCB" w:rsidRDefault="00D34320" w:rsidP="000D48A4">
      <w:pPr>
        <w:ind w:firstLine="0"/>
      </w:pPr>
    </w:p>
    <w:p w14:paraId="7FC661E5" w14:textId="4FABAE4F" w:rsidR="00D34320" w:rsidRPr="00125BCB" w:rsidRDefault="00D34320" w:rsidP="000D48A4">
      <w:pPr>
        <w:ind w:firstLine="0"/>
      </w:pPr>
    </w:p>
    <w:p w14:paraId="084AEF62" w14:textId="4E160AB2" w:rsidR="00D34320" w:rsidRPr="00125BCB" w:rsidRDefault="00D34320" w:rsidP="000D48A4">
      <w:pPr>
        <w:ind w:firstLine="0"/>
      </w:pPr>
    </w:p>
    <w:p w14:paraId="196BE035" w14:textId="75E7E949" w:rsidR="00D34320" w:rsidRPr="00125BCB" w:rsidRDefault="00D34320" w:rsidP="000D48A4">
      <w:pPr>
        <w:ind w:firstLine="0"/>
      </w:pPr>
    </w:p>
    <w:p w14:paraId="5CED9D37" w14:textId="01CAC2D6" w:rsidR="00D34320" w:rsidRPr="00125BCB" w:rsidRDefault="00D34320" w:rsidP="000D48A4">
      <w:pPr>
        <w:ind w:firstLine="0"/>
      </w:pPr>
    </w:p>
    <w:p w14:paraId="5AA12BBC" w14:textId="6D032F78" w:rsidR="00D34320" w:rsidRPr="00125BCB" w:rsidRDefault="00D34320" w:rsidP="000D48A4">
      <w:pPr>
        <w:ind w:firstLine="0"/>
      </w:pPr>
    </w:p>
    <w:p w14:paraId="2E411205" w14:textId="31E0B1FE" w:rsidR="00D34320" w:rsidRPr="00125BCB" w:rsidRDefault="00D34320" w:rsidP="000D48A4">
      <w:pPr>
        <w:ind w:firstLine="0"/>
      </w:pPr>
    </w:p>
    <w:p w14:paraId="14193D8F" w14:textId="3D432ADA" w:rsidR="00D34320" w:rsidRPr="00125BCB" w:rsidRDefault="00D34320" w:rsidP="000D48A4">
      <w:pPr>
        <w:ind w:firstLine="0"/>
      </w:pPr>
    </w:p>
    <w:p w14:paraId="7E2B3A07" w14:textId="197A0622" w:rsidR="00D34320" w:rsidRPr="00125BCB" w:rsidRDefault="00D34320" w:rsidP="000D48A4">
      <w:pPr>
        <w:ind w:firstLine="0"/>
      </w:pPr>
    </w:p>
    <w:moveToRangeEnd w:id="22"/>
    <w:p w14:paraId="0B535F9B" w14:textId="77777777" w:rsidR="00BF0927" w:rsidRPr="00F00678" w:rsidDel="00BF0927" w:rsidRDefault="00BF0927" w:rsidP="000D48A4">
      <w:pPr>
        <w:pStyle w:val="Ttulo1"/>
        <w:rPr>
          <w:del w:id="25" w:author="Fabio Furia Silva" w:date="2019-02-03T18:25:00Z"/>
        </w:rPr>
      </w:pPr>
    </w:p>
    <w:p w14:paraId="188762C7" w14:textId="77777777" w:rsidR="0095145B" w:rsidRPr="00F00678" w:rsidRDefault="000B4E5F">
      <w:pPr>
        <w:pStyle w:val="Ttulo1"/>
        <w:pPrChange w:id="26" w:author="Fabio Furia Silva" w:date="2019-02-03T18:27:00Z">
          <w:pPr>
            <w:keepNext/>
            <w:spacing w:before="240"/>
            <w:jc w:val="left"/>
          </w:pPr>
        </w:pPrChange>
      </w:pPr>
      <w:r w:rsidRPr="00F00678">
        <w:t>Introdução</w:t>
      </w:r>
    </w:p>
    <w:p w14:paraId="52D7B869" w14:textId="42F108C3" w:rsidR="009A17EC" w:rsidRDefault="009A17EC" w:rsidP="000D48A4">
      <w:r>
        <w:t xml:space="preserve">A Clínica/cliente Estética Claudia Rossini que se localiza na cidade de São Paulo – SP, Rua </w:t>
      </w:r>
      <w:proofErr w:type="spellStart"/>
      <w:r>
        <w:t>Isolina</w:t>
      </w:r>
      <w:proofErr w:type="spellEnd"/>
      <w:r>
        <w:t xml:space="preserve">, 66 – Jardim </w:t>
      </w:r>
      <w:proofErr w:type="spellStart"/>
      <w:r>
        <w:t>Carlu</w:t>
      </w:r>
      <w:proofErr w:type="spellEnd"/>
      <w:r>
        <w:t>, CEP 02423-000. A empresa tem foco em tratamentos estéticos para todos os públicos, com foco em redução de celulites, estética corporal e facial. Claudia Rossini Gonçalves iniciou seu trabalho em 2005 atuando no mercado estético desde então.</w:t>
      </w:r>
    </w:p>
    <w:p w14:paraId="422AA675" w14:textId="77EB0AE8" w:rsidR="009A17EC" w:rsidRDefault="009A17EC" w:rsidP="000D48A4">
      <w:r>
        <w:t xml:space="preserve">A empresa é diferente do que </w:t>
      </w:r>
      <w:r w:rsidR="00553494">
        <w:t xml:space="preserve">é encontrado </w:t>
      </w:r>
      <w:r>
        <w:t xml:space="preserve">nos modelos de empresas grandes, a dona Claudia pretende criar um ambiente mais descontraído, fora do comum, realizando tratamentos tanto na clínica quanto indo até o cliente caso o mesmo não possa se locomover para ser atendido. </w:t>
      </w:r>
    </w:p>
    <w:p w14:paraId="252FE25F" w14:textId="0A90C29C" w:rsidR="00553494" w:rsidRDefault="00553494" w:rsidP="000D48A4">
      <w:r>
        <w:t>O</w:t>
      </w:r>
      <w:r w:rsidR="009A17EC">
        <w:t xml:space="preserve"> grande desafio tem sido o controle e gerência da sua empresa.</w:t>
      </w:r>
      <w:r w:rsidR="00A9655D">
        <w:t xml:space="preserve"> Por ser microempresária individual, ela controla toda a empresa através de papéis que se acumulam de forma desenfreada pela sua clínica, tendo que sempre anotar tudo o que realiza em papeladas. Todo início de ano ela relata o mesmo problema, ter que correr atrás de agendas corporativas que s</w:t>
      </w:r>
      <w:r>
        <w:t>e enquadrem na sua necessidade.</w:t>
      </w:r>
    </w:p>
    <w:p w14:paraId="33E9F882" w14:textId="1D216517" w:rsidR="009A17EC" w:rsidRDefault="002B0CFD" w:rsidP="000D48A4">
      <w:r>
        <w:t>Esse problema tem gerado a falta de estrutura tecnológica para que a cliente possa modernizar seu espaço e agilizar os processos das consultas.</w:t>
      </w:r>
    </w:p>
    <w:p w14:paraId="6EF65484" w14:textId="2504D43E" w:rsidR="00A9655D" w:rsidRDefault="00A9655D" w:rsidP="000D48A4">
      <w:r>
        <w:t>Com a evolução da tecnologia, hoje em dia, os usos dos papéis já não são mais totalmente necessários, visto que as atividades podem ser muito bem realizadas em um laptop, computador ou até mesmo um celular</w:t>
      </w:r>
      <w:r w:rsidR="002B0CFD">
        <w:t>. Procuramos apresentar uma solução melhorada e mais atualizada que não fosse difícil de realizar, mas que pudesse ser útil para a cliente.</w:t>
      </w:r>
    </w:p>
    <w:p w14:paraId="236AEFCC" w14:textId="77777777" w:rsidR="0095145B" w:rsidRDefault="000B4E5F">
      <w:pPr>
        <w:pStyle w:val="Ttulo2"/>
        <w:pPrChange w:id="27" w:author="Fabio Furia Silva" w:date="2019-02-03T18:27:00Z">
          <w:pPr>
            <w:keepNext/>
            <w:spacing w:before="240"/>
            <w:jc w:val="left"/>
          </w:pPr>
        </w:pPrChange>
      </w:pPr>
      <w:r w:rsidRPr="00F00678">
        <w:t>Apresentação do Problema</w:t>
      </w:r>
    </w:p>
    <w:p w14:paraId="63676EB7" w14:textId="6B9C8F63" w:rsidR="0095145B" w:rsidRPr="00362ED5" w:rsidRDefault="00492DE0" w:rsidP="00553494">
      <w:r>
        <w:t>A cliente que escolhida</w:t>
      </w:r>
      <w:r w:rsidR="0019248F">
        <w:t xml:space="preserve"> para realizar o trabalho de OPE tem uma clínica de estética pequena, a mesma é considerada MEI e precisava de um sistema que fosse fácil de ser usado e que não ocupasse tanto espaço de memória interna no HD do notebook, além de ser rápido para realizar as tarefas básicas do seu dia. Ela precisava de um software que substituísse uma agenda física de papel para que não precisasse mais ficar escrevendo e apagando os dias com as clientes marcadas. Além de precisar de um sistema que pudesse cadastrar as clientes e colocar as informações básicas delas para poder</w:t>
      </w:r>
      <w:r w:rsidR="00C107D4">
        <w:t xml:space="preserve"> manter contato com as mesmas, p</w:t>
      </w:r>
      <w:r w:rsidR="0019248F">
        <w:t>recisava também de um sistema de cadastro de produtos para que pudesse saber em seu estoque quais produtos precisavam ser comprados, substituídos ou até mesmo jogados fora pela data de validade.</w:t>
      </w:r>
    </w:p>
    <w:p w14:paraId="55306DCC" w14:textId="4D57BDE6" w:rsidR="00B86964" w:rsidRPr="00796725" w:rsidRDefault="00B86964" w:rsidP="00125BCB">
      <w:pPr>
        <w:pStyle w:val="Imagem"/>
        <w:rPr>
          <w:highlight w:val="yellow"/>
        </w:rPr>
      </w:pPr>
      <w:r w:rsidRPr="00B86964">
        <w:rPr>
          <w:lang w:val="en-US" w:eastAsia="en-US"/>
        </w:rPr>
        <w:lastRenderedPageBreak/>
        <w:drawing>
          <wp:inline distT="0" distB="0" distL="0" distR="0" wp14:anchorId="1331627C" wp14:editId="44A9D9CB">
            <wp:extent cx="2928620" cy="5834546"/>
            <wp:effectExtent l="0" t="5080" r="0" b="0"/>
            <wp:docPr id="2" name="Imagem 2" descr="C:\Users\renan.rossini\Desktop\OPE\probl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n.rossini\Desktop\OPE\problem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953377" cy="5883867"/>
                    </a:xfrm>
                    <a:prstGeom prst="rect">
                      <a:avLst/>
                    </a:prstGeom>
                    <a:noFill/>
                    <a:ln>
                      <a:noFill/>
                    </a:ln>
                  </pic:spPr>
                </pic:pic>
              </a:graphicData>
            </a:graphic>
          </wp:inline>
        </w:drawing>
      </w:r>
    </w:p>
    <w:p w14:paraId="523C47BA" w14:textId="43E8BD4A" w:rsidR="0019248F" w:rsidRPr="00F00678" w:rsidRDefault="00A63F43" w:rsidP="00186941">
      <w:pPr>
        <w:pStyle w:val="Legenda"/>
        <w:jc w:val="center"/>
      </w:pPr>
      <w:bookmarkStart w:id="28" w:name="_Ref115326"/>
      <w:bookmarkStart w:id="29" w:name="_Ref115307"/>
      <w:r w:rsidRPr="00965899">
        <w:t xml:space="preserve">Figura </w:t>
      </w:r>
      <w:r w:rsidRPr="00965899">
        <w:fldChar w:fldCharType="begin"/>
      </w:r>
      <w:r w:rsidRPr="00965899">
        <w:instrText xml:space="preserve"> SEQ Figura \* ARABIC </w:instrText>
      </w:r>
      <w:r w:rsidRPr="00965899">
        <w:fldChar w:fldCharType="separate"/>
      </w:r>
      <w:r w:rsidR="00443A26" w:rsidRPr="00965899">
        <w:rPr>
          <w:noProof/>
        </w:rPr>
        <w:t>1</w:t>
      </w:r>
      <w:r w:rsidRPr="00965899">
        <w:fldChar w:fldCharType="end"/>
      </w:r>
      <w:bookmarkEnd w:id="28"/>
      <w:r w:rsidR="008A2C64" w:rsidRPr="00965899">
        <w:t xml:space="preserve"> </w:t>
      </w:r>
      <w:r w:rsidR="00965899">
        <w:t>–</w:t>
      </w:r>
      <w:bookmarkEnd w:id="29"/>
      <w:r w:rsidR="00965899">
        <w:t xml:space="preserve"> Apresentação do problema</w:t>
      </w:r>
    </w:p>
    <w:p w14:paraId="6D9899C3" w14:textId="77777777" w:rsidR="0095145B" w:rsidRPr="00F00678" w:rsidRDefault="000B4E5F">
      <w:pPr>
        <w:pStyle w:val="Ttulo2"/>
        <w:pPrChange w:id="30" w:author="Fabio Furia Silva" w:date="2019-02-03T18:27:00Z">
          <w:pPr>
            <w:keepNext/>
            <w:spacing w:before="240"/>
            <w:jc w:val="left"/>
          </w:pPr>
        </w:pPrChange>
      </w:pPr>
      <w:r w:rsidRPr="00F00678">
        <w:t>Objetivos</w:t>
      </w:r>
    </w:p>
    <w:p w14:paraId="124FBCF6" w14:textId="08DE3F4B" w:rsidR="0019248F" w:rsidRDefault="0019248F" w:rsidP="000D48A4">
      <w:pPr>
        <w:pStyle w:val="PargrafodaLista"/>
        <w:numPr>
          <w:ilvl w:val="0"/>
          <w:numId w:val="1"/>
        </w:numPr>
      </w:pPr>
      <w:r>
        <w:t>Faci</w:t>
      </w:r>
      <w:r w:rsidR="000070EB">
        <w:t>litar o contato com as clientes:</w:t>
      </w:r>
    </w:p>
    <w:p w14:paraId="44943594" w14:textId="2CE3509D" w:rsidR="000070EB" w:rsidRDefault="000070EB" w:rsidP="000070EB">
      <w:pPr>
        <w:pStyle w:val="PargrafodaLista"/>
        <w:ind w:firstLine="0"/>
      </w:pPr>
      <w:r>
        <w:t>Fazer com que ao invés dela anotar todos os contatos e todos os tratamentos que as clientes estão fazendo em papéis, ela utilize um Laptop para poder guardar as informações importantes.</w:t>
      </w:r>
    </w:p>
    <w:p w14:paraId="27986E1B" w14:textId="77777777" w:rsidR="000070EB" w:rsidRDefault="000070EB" w:rsidP="000070EB">
      <w:pPr>
        <w:pStyle w:val="PargrafodaLista"/>
        <w:ind w:firstLine="0"/>
      </w:pPr>
    </w:p>
    <w:p w14:paraId="1810EB3B" w14:textId="7C7AFEA2" w:rsidR="0019248F" w:rsidRDefault="0019248F" w:rsidP="000D48A4">
      <w:pPr>
        <w:pStyle w:val="PargrafodaLista"/>
        <w:numPr>
          <w:ilvl w:val="0"/>
          <w:numId w:val="1"/>
        </w:numPr>
      </w:pPr>
      <w:r>
        <w:t>Deixar o uso do papel p</w:t>
      </w:r>
      <w:r w:rsidR="000070EB">
        <w:t>ara poder realizar agendamentos:</w:t>
      </w:r>
    </w:p>
    <w:p w14:paraId="15878484" w14:textId="422BF10B" w:rsidR="000070EB" w:rsidRDefault="000070EB" w:rsidP="000070EB">
      <w:pPr>
        <w:pStyle w:val="PargrafodaLista"/>
        <w:ind w:firstLine="0"/>
      </w:pPr>
      <w:r>
        <w:t>Deixar de usar papel para fazer contato com as clientes ou ter que anotar tudo o que for fazer nas próximas consultas para lembrar no dia em que as clientes retornarem.</w:t>
      </w:r>
    </w:p>
    <w:p w14:paraId="2ACB1108" w14:textId="77777777" w:rsidR="000070EB" w:rsidRDefault="000070EB" w:rsidP="000070EB">
      <w:pPr>
        <w:pStyle w:val="PargrafodaLista"/>
        <w:ind w:firstLine="0"/>
      </w:pPr>
    </w:p>
    <w:p w14:paraId="5C1D034F" w14:textId="01E57D45" w:rsidR="0019248F" w:rsidRDefault="0019248F" w:rsidP="000D48A4">
      <w:pPr>
        <w:pStyle w:val="PargrafodaLista"/>
        <w:numPr>
          <w:ilvl w:val="0"/>
          <w:numId w:val="1"/>
        </w:numPr>
      </w:pPr>
      <w:r>
        <w:t>Fazer o controle</w:t>
      </w:r>
      <w:r w:rsidR="000070EB">
        <w:t xml:space="preserve"> da empresa com mais facilidade:</w:t>
      </w:r>
    </w:p>
    <w:p w14:paraId="5C036647" w14:textId="51D9699C" w:rsidR="000070EB" w:rsidRDefault="000070EB" w:rsidP="000070EB">
      <w:pPr>
        <w:pStyle w:val="PargrafodaLista"/>
        <w:ind w:firstLine="0"/>
      </w:pPr>
      <w:r>
        <w:t>Realizar melhor gerência das clientes que estão lá para fazer pacotes de tratamentos com várias sessões ou apenas aquelas que vão para tirar uma dor muscular.</w:t>
      </w:r>
    </w:p>
    <w:p w14:paraId="1CB56283" w14:textId="77777777" w:rsidR="000070EB" w:rsidRDefault="000070EB" w:rsidP="000070EB">
      <w:pPr>
        <w:pStyle w:val="PargrafodaLista"/>
        <w:ind w:firstLine="0"/>
      </w:pPr>
    </w:p>
    <w:p w14:paraId="6014D579" w14:textId="0BAEB00B" w:rsidR="0019248F" w:rsidRDefault="0019248F" w:rsidP="000D48A4">
      <w:pPr>
        <w:pStyle w:val="PargrafodaLista"/>
        <w:numPr>
          <w:ilvl w:val="0"/>
          <w:numId w:val="1"/>
        </w:numPr>
      </w:pPr>
      <w:r>
        <w:t>Armazenar informações importantes sob</w:t>
      </w:r>
      <w:r w:rsidR="000070EB">
        <w:t>re as clientes e os tratamentos:</w:t>
      </w:r>
    </w:p>
    <w:p w14:paraId="47A44CB2" w14:textId="499022A8" w:rsidR="000070EB" w:rsidRDefault="000070EB" w:rsidP="000070EB">
      <w:pPr>
        <w:pStyle w:val="PargrafodaLista"/>
        <w:ind w:firstLine="0"/>
      </w:pPr>
      <w:r>
        <w:t>Poder guardar informações sobre os tratamentos que as clientes estão realizando e os produtos que estão sendo usados, afim de evitar surpresas na hora em que forem atende-las.</w:t>
      </w:r>
    </w:p>
    <w:p w14:paraId="398E67B1" w14:textId="77777777" w:rsidR="000070EB" w:rsidRDefault="000070EB" w:rsidP="000070EB">
      <w:pPr>
        <w:pStyle w:val="PargrafodaLista"/>
        <w:ind w:firstLine="0"/>
      </w:pPr>
    </w:p>
    <w:p w14:paraId="1A4E72C1" w14:textId="77777777" w:rsidR="0095145B" w:rsidRPr="00F00678" w:rsidRDefault="0019248F" w:rsidP="000D48A4">
      <w:pPr>
        <w:pStyle w:val="PargrafodaLista"/>
        <w:numPr>
          <w:ilvl w:val="0"/>
          <w:numId w:val="1"/>
        </w:numPr>
      </w:pPr>
      <w:r>
        <w:t>Agilizar processos de pagamento e agendamento.</w:t>
      </w:r>
    </w:p>
    <w:p w14:paraId="4E9509E3" w14:textId="77777777" w:rsidR="0095145B" w:rsidRPr="00F00678" w:rsidRDefault="000B4E5F">
      <w:pPr>
        <w:pStyle w:val="Ttulo1"/>
        <w:pPrChange w:id="31" w:author="Fabio Furia Silva" w:date="2019-02-03T18:27:00Z">
          <w:pPr>
            <w:keepNext/>
            <w:spacing w:before="240"/>
            <w:jc w:val="left"/>
          </w:pPr>
        </w:pPrChange>
      </w:pPr>
      <w:bookmarkStart w:id="32" w:name="_Ref116135"/>
      <w:r w:rsidRPr="00F00678">
        <w:t>Estudo de Viabilidade</w:t>
      </w:r>
      <w:bookmarkEnd w:id="32"/>
    </w:p>
    <w:p w14:paraId="46A93703" w14:textId="77777777" w:rsidR="0019248F" w:rsidRDefault="0019248F" w:rsidP="000D48A4">
      <w:r>
        <w:t>Usamos como base de softwares o programa Gestão Click que está disponível para download na web. Apresentamos esta solução para que a cliente possa ter uma ideia de um software mais leve e versátil que pudesse usar em seu notebook pessoal. Com essa ideia na cabeça, criamos um software que pode ser usado em seu notebook pessoal usando apenas um navegador web.</w:t>
      </w:r>
    </w:p>
    <w:p w14:paraId="64B036FE" w14:textId="77777777" w:rsidR="0019248F" w:rsidRDefault="0019248F" w:rsidP="000D48A4">
      <w:r>
        <w:t xml:space="preserve">A diferença do nosso sistema criado para o Gestão Click é justamente a funcionalidade, quisemos reduzir uma quantidade de telas e funcionalidades que o Gestão Click tem. Dessa </w:t>
      </w:r>
      <w:r>
        <w:lastRenderedPageBreak/>
        <w:t>forma, o sistema não fica tão pesado, fica simples e com uma facilidade para a cliente que é MEI usar.</w:t>
      </w:r>
    </w:p>
    <w:p w14:paraId="573AA45C" w14:textId="77777777" w:rsidR="0095145B" w:rsidRPr="00F00678" w:rsidRDefault="000B4E5F">
      <w:pPr>
        <w:pStyle w:val="Ttulo2"/>
        <w:pPrChange w:id="33" w:author="Fabio Furia Silva" w:date="2019-02-03T18:27:00Z">
          <w:pPr/>
        </w:pPrChange>
      </w:pPr>
      <w:r w:rsidRPr="00F00678">
        <w:t>Soluções de Mercado e OPE</w:t>
      </w:r>
    </w:p>
    <w:p w14:paraId="7FC04173" w14:textId="7E8CAEF7" w:rsidR="0019248F" w:rsidRDefault="00492DE0" w:rsidP="000D48A4">
      <w:r>
        <w:t>Foi utilizado</w:t>
      </w:r>
      <w:r w:rsidR="0019248F">
        <w:t xml:space="preserve"> como base de alguns softwares para poder apresentar uma solução básica que se adequasse ao que a cliente precisava para usar em seu dia-a-dia. Encontramos soluções de software como o Zero </w:t>
      </w:r>
      <w:proofErr w:type="spellStart"/>
      <w:r w:rsidR="0019248F">
        <w:t>Paper</w:t>
      </w:r>
      <w:proofErr w:type="spellEnd"/>
      <w:r w:rsidR="0019248F">
        <w:t xml:space="preserve">, ERP Lite, </w:t>
      </w:r>
      <w:proofErr w:type="spellStart"/>
      <w:r w:rsidR="0019248F">
        <w:t>Dropbox</w:t>
      </w:r>
      <w:proofErr w:type="spellEnd"/>
      <w:r w:rsidR="0019248F">
        <w:t xml:space="preserve">, </w:t>
      </w:r>
      <w:proofErr w:type="spellStart"/>
      <w:r w:rsidR="0019248F">
        <w:t>Manic</w:t>
      </w:r>
      <w:proofErr w:type="spellEnd"/>
      <w:r w:rsidR="0019248F">
        <w:t xml:space="preserve"> Time, </w:t>
      </w:r>
      <w:proofErr w:type="spellStart"/>
      <w:r w:rsidR="0019248F">
        <w:t>Intalio</w:t>
      </w:r>
      <w:proofErr w:type="spellEnd"/>
      <w:r w:rsidR="0019248F">
        <w:t xml:space="preserve"> IBM.</w:t>
      </w:r>
    </w:p>
    <w:p w14:paraId="0D9BC56D" w14:textId="752ACCFE" w:rsidR="0019248F" w:rsidRDefault="00492DE0" w:rsidP="000D48A4">
      <w:r>
        <w:t>Apresentando</w:t>
      </w:r>
      <w:r w:rsidR="0019248F">
        <w:t xml:space="preserve"> todas essas soluções pa</w:t>
      </w:r>
      <w:r>
        <w:t>ra a cliente para que fosse útil</w:t>
      </w:r>
      <w:r w:rsidR="0019248F">
        <w:t xml:space="preserve"> retirar</w:t>
      </w:r>
      <w:r>
        <w:t>, como as</w:t>
      </w:r>
      <w:r w:rsidR="0019248F">
        <w:t xml:space="preserve"> telas e opções de uso objetivas e fáceis de serem lidas e usadas. Todos os softwares apresentavam soluções que a cliente desejava, porém, em nenhuma das opções ela encontrou o que de fato precisava, que era um controle mais claro da empresa com agendamento online e cadastro de clientes.</w:t>
      </w:r>
    </w:p>
    <w:p w14:paraId="0607224A" w14:textId="29273D68" w:rsidR="00492DE0" w:rsidRDefault="00492DE0" w:rsidP="000D48A4">
      <w:r>
        <w:t>Seu notebook não tem tanta potência em hardware, dessa forma, foi-se sugerido utilizar uma página web local para que não haja nenhuma queda de desempenho. Com testes realizados em seu notebook, conclui-se que de fato uma navegação na web fica mais leve.</w:t>
      </w:r>
    </w:p>
    <w:p w14:paraId="2BF1A8C3" w14:textId="77777777" w:rsidR="0019248F" w:rsidRDefault="0019248F" w:rsidP="000D48A4"/>
    <w:p w14:paraId="70E40339" w14:textId="77777777" w:rsidR="0095145B" w:rsidRPr="00F00678" w:rsidRDefault="000B4E5F">
      <w:pPr>
        <w:pStyle w:val="Ttulo2"/>
        <w:pPrChange w:id="34" w:author="Fabio Furia Silva" w:date="2019-02-03T18:27:00Z">
          <w:pPr>
            <w:keepNext/>
            <w:spacing w:before="240"/>
            <w:jc w:val="left"/>
          </w:pPr>
        </w:pPrChange>
      </w:pPr>
      <w:r w:rsidRPr="00F00678">
        <w:t>Justificativa</w:t>
      </w:r>
    </w:p>
    <w:p w14:paraId="765C9F5C" w14:textId="258E00C4" w:rsidR="0019248F" w:rsidRDefault="0019248F" w:rsidP="000D48A4">
      <w:r>
        <w:t xml:space="preserve">A cliente </w:t>
      </w:r>
      <w:r w:rsidR="00707736">
        <w:t>relatou de que precisava</w:t>
      </w:r>
      <w:r>
        <w:t xml:space="preserve"> de um sistema que não houvesse nenhum download</w:t>
      </w:r>
      <w:r w:rsidR="00707736">
        <w:t xml:space="preserve"> de um programa pesado, apenas um para banco de dados para armazenar as informações e poder fazer a conexão, </w:t>
      </w:r>
      <w:r>
        <w:t>e que funcionasse com a compatibilidade da web par</w:t>
      </w:r>
      <w:r w:rsidR="00707736">
        <w:t xml:space="preserve">a poder ser acessado facilmente por um navegador de sua preferência, como um Google Chrome ou </w:t>
      </w:r>
      <w:proofErr w:type="spellStart"/>
      <w:r w:rsidR="00707736">
        <w:t>Mozila</w:t>
      </w:r>
      <w:proofErr w:type="spellEnd"/>
      <w:r w:rsidR="00707736">
        <w:t xml:space="preserve"> </w:t>
      </w:r>
      <w:proofErr w:type="spellStart"/>
      <w:r w:rsidR="00707736">
        <w:t>Fire</w:t>
      </w:r>
      <w:proofErr w:type="spellEnd"/>
      <w:r w:rsidR="00707736">
        <w:t xml:space="preserve"> Fox.</w:t>
      </w:r>
    </w:p>
    <w:p w14:paraId="5A5A7DC9" w14:textId="15D9C000" w:rsidR="0019248F" w:rsidRDefault="0019248F" w:rsidP="000D48A4">
      <w:r>
        <w:t>Também foi comparado com a ideia</w:t>
      </w:r>
      <w:r w:rsidR="00707736">
        <w:t xml:space="preserve"> proposta</w:t>
      </w:r>
      <w:r>
        <w:t xml:space="preserve"> e os softwares as melhores partes para poder se utilizar, </w:t>
      </w:r>
      <w:r w:rsidR="00707736">
        <w:t xml:space="preserve">como funcionalidades e modelos de formulários, </w:t>
      </w:r>
      <w:r>
        <w:t xml:space="preserve">reduzindo a quantidade de telas e também excluindo a quantidade de </w:t>
      </w:r>
      <w:r w:rsidR="00707736">
        <w:t>funções das quais</w:t>
      </w:r>
      <w:r>
        <w:t xml:space="preserve"> não seria utilizada pela cliente no momento da </w:t>
      </w:r>
      <w:r w:rsidR="00707736">
        <w:t xml:space="preserve">utilização </w:t>
      </w:r>
      <w:r>
        <w:t>do sistema.</w:t>
      </w:r>
    </w:p>
    <w:p w14:paraId="5C98817A" w14:textId="17C5BAC8" w:rsidR="0095145B" w:rsidRPr="00F00678" w:rsidRDefault="00492DE0" w:rsidP="000D48A4">
      <w:r>
        <w:t>Assim sendo, foi eliminado</w:t>
      </w:r>
      <w:r w:rsidR="0019248F">
        <w:t xml:space="preserve"> tudo o que a cliente não quis</w:t>
      </w:r>
      <w:r w:rsidR="00707736">
        <w:t xml:space="preserve"> e que não faria diferença no seu dia-a-dia</w:t>
      </w:r>
      <w:r w:rsidR="0019248F">
        <w:t xml:space="preserve"> </w:t>
      </w:r>
      <w:r w:rsidR="00707736">
        <w:t>em comparação aos</w:t>
      </w:r>
      <w:r w:rsidR="0019248F">
        <w:t xml:space="preserve"> outros softwares apresentados</w:t>
      </w:r>
      <w:r w:rsidR="00707736">
        <w:t>,</w:t>
      </w:r>
      <w:r w:rsidR="0019248F">
        <w:t xml:space="preserve"> e </w:t>
      </w:r>
      <w:r w:rsidR="00707736">
        <w:t xml:space="preserve">foram eliminadas </w:t>
      </w:r>
      <w:r w:rsidR="0019248F">
        <w:t>ideias que não seriam aplicadas para a solução pro</w:t>
      </w:r>
      <w:r w:rsidR="00707736">
        <w:t>posta.</w:t>
      </w:r>
    </w:p>
    <w:p w14:paraId="61AC1004" w14:textId="2BA6B58D" w:rsidR="0095145B" w:rsidRDefault="000B4E5F">
      <w:pPr>
        <w:pStyle w:val="Ttulo1"/>
        <w:pPrChange w:id="35" w:author="Fabio Furia Silva" w:date="2019-02-03T18:27:00Z">
          <w:pPr>
            <w:keepNext/>
            <w:spacing w:before="240"/>
            <w:jc w:val="left"/>
          </w:pPr>
        </w:pPrChange>
      </w:pPr>
      <w:r w:rsidRPr="00F00678">
        <w:lastRenderedPageBreak/>
        <w:t>Arquitetura da Solução</w:t>
      </w:r>
    </w:p>
    <w:p w14:paraId="358FB7A4" w14:textId="3F047D9D" w:rsidR="00401B7A" w:rsidRDefault="00401B7A" w:rsidP="00125BCB">
      <w:pPr>
        <w:jc w:val="center"/>
      </w:pPr>
      <w:r>
        <w:rPr>
          <w:noProof/>
          <w:lang w:val="en-US" w:eastAsia="en-US"/>
        </w:rPr>
        <w:drawing>
          <wp:inline distT="0" distB="0" distL="0" distR="0" wp14:anchorId="251319D3" wp14:editId="3BC0124F">
            <wp:extent cx="5753100" cy="43719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371975"/>
                    </a:xfrm>
                    <a:prstGeom prst="rect">
                      <a:avLst/>
                    </a:prstGeom>
                    <a:noFill/>
                    <a:ln>
                      <a:noFill/>
                    </a:ln>
                  </pic:spPr>
                </pic:pic>
              </a:graphicData>
            </a:graphic>
          </wp:inline>
        </w:drawing>
      </w:r>
    </w:p>
    <w:p w14:paraId="0DC1649B" w14:textId="45F00558" w:rsidR="00401B7A" w:rsidRPr="00F00678" w:rsidRDefault="00401B7A" w:rsidP="00186941">
      <w:pPr>
        <w:pStyle w:val="Legenda"/>
        <w:jc w:val="center"/>
      </w:pPr>
      <w:r>
        <w:t>Figura 2</w:t>
      </w:r>
      <w:r w:rsidRPr="00965899">
        <w:t xml:space="preserve"> </w:t>
      </w:r>
      <w:r>
        <w:t>– Artefatos do processo do desenvolvimento</w:t>
      </w:r>
    </w:p>
    <w:p w14:paraId="2A53B485" w14:textId="77777777" w:rsidR="00401B7A" w:rsidRDefault="00401B7A" w:rsidP="00401B7A"/>
    <w:p w14:paraId="19BB3A78" w14:textId="77777777" w:rsidR="0095145B" w:rsidRPr="00F00678" w:rsidRDefault="000B4E5F">
      <w:pPr>
        <w:pStyle w:val="Ttulo2"/>
        <w:pPrChange w:id="36" w:author="Fabio Furia Silva" w:date="2019-02-03T18:27:00Z">
          <w:pPr>
            <w:keepNext/>
            <w:spacing w:before="240"/>
            <w:jc w:val="left"/>
          </w:pPr>
        </w:pPrChange>
      </w:pPr>
      <w:r w:rsidRPr="00F00678">
        <w:t>Diagrama de Componentes</w:t>
      </w:r>
    </w:p>
    <w:sdt>
      <w:sdtPr>
        <w:tag w:val="goog_rdk_116"/>
        <w:id w:val="-983393714"/>
      </w:sdtPr>
      <w:sdtEndPr/>
      <w:sdtContent>
        <w:sdt>
          <w:sdtPr>
            <w:tag w:val="goog_rdk_116"/>
            <w:id w:val="-1557616555"/>
          </w:sdtPr>
          <w:sdtEndPr/>
          <w:sdtContent>
            <w:p w14:paraId="14A85333" w14:textId="48AE7883" w:rsidR="00401B7A" w:rsidRDefault="00401B7A" w:rsidP="00401B7A">
              <w:pPr>
                <w:pBdr>
                  <w:top w:val="none" w:sz="0" w:space="0" w:color="auto"/>
                  <w:left w:val="none" w:sz="0" w:space="0" w:color="auto"/>
                  <w:bottom w:val="none" w:sz="0" w:space="0" w:color="auto"/>
                  <w:right w:val="none" w:sz="0" w:space="0" w:color="auto"/>
                  <w:between w:val="none" w:sz="0" w:space="0" w:color="auto"/>
                </w:pBdr>
                <w:spacing w:line="360" w:lineRule="auto"/>
                <w:ind w:firstLine="708"/>
              </w:pPr>
              <w:r>
                <w:t xml:space="preserve">Como pode-se observar na Figura 1, na qual está é apresentada uma foto de como é a atual gestão da cliente, nosso projeto foi criado na base de um sistema apenas: Um sistema com banco de dados local para armazenar informações das clientes. </w:t>
              </w:r>
            </w:p>
          </w:sdtContent>
        </w:sdt>
        <w:p w14:paraId="7F1BAFE0" w14:textId="4C8E23EB" w:rsidR="00C44CA6" w:rsidRPr="00F00678" w:rsidRDefault="00401B7A" w:rsidP="00125BCB">
          <w:pPr>
            <w:pStyle w:val="Legenda"/>
            <w:jc w:val="center"/>
          </w:pPr>
          <w:r>
            <w:rPr>
              <w:noProof/>
              <w:lang w:val="en-US" w:eastAsia="en-US"/>
            </w:rPr>
            <w:lastRenderedPageBreak/>
            <w:drawing>
              <wp:inline distT="0" distB="0" distL="0" distR="0" wp14:anchorId="6256018E" wp14:editId="40608D51">
                <wp:extent cx="5448300" cy="27908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300" cy="2790825"/>
                        </a:xfrm>
                        <a:prstGeom prst="rect">
                          <a:avLst/>
                        </a:prstGeom>
                        <a:noFill/>
                        <a:ln>
                          <a:noFill/>
                        </a:ln>
                      </pic:spPr>
                    </pic:pic>
                  </a:graphicData>
                </a:graphic>
              </wp:inline>
            </w:drawing>
          </w:r>
          <w:r w:rsidR="00C44CA6">
            <w:t>Figura 3</w:t>
          </w:r>
          <w:r w:rsidR="00C44CA6" w:rsidRPr="00965899">
            <w:t xml:space="preserve"> </w:t>
          </w:r>
          <w:r w:rsidR="00C2668D">
            <w:t>– Diagrama de componentes.</w:t>
          </w:r>
        </w:p>
        <w:p w14:paraId="51BC7544" w14:textId="46DD146E" w:rsidR="00401B7A" w:rsidRDefault="00797AAD" w:rsidP="00401B7A">
          <w:pPr>
            <w:pBdr>
              <w:top w:val="none" w:sz="0" w:space="0" w:color="auto"/>
              <w:left w:val="none" w:sz="0" w:space="0" w:color="auto"/>
              <w:bottom w:val="none" w:sz="0" w:space="0" w:color="auto"/>
              <w:right w:val="none" w:sz="0" w:space="0" w:color="auto"/>
              <w:between w:val="none" w:sz="0" w:space="0" w:color="auto"/>
            </w:pBdr>
            <w:spacing w:line="360" w:lineRule="auto"/>
            <w:ind w:firstLine="708"/>
          </w:pPr>
        </w:p>
      </w:sdtContent>
    </w:sdt>
    <w:p w14:paraId="36666832" w14:textId="77777777" w:rsidR="0095145B" w:rsidRDefault="008E3029">
      <w:pPr>
        <w:pStyle w:val="Ttulo2"/>
        <w:pPrChange w:id="37" w:author="Fabio Furia Silva" w:date="2019-02-03T18:27:00Z">
          <w:pPr>
            <w:keepNext/>
            <w:spacing w:before="240"/>
            <w:jc w:val="left"/>
          </w:pPr>
        </w:pPrChange>
      </w:pPr>
      <w:r>
        <w:t>I</w:t>
      </w:r>
      <w:r w:rsidR="000B4E5F" w:rsidRPr="00F00678">
        <w:t>nfraestrutura</w:t>
      </w:r>
    </w:p>
    <w:p w14:paraId="11B817EA" w14:textId="39AB0BAB" w:rsidR="0019248F" w:rsidRPr="0019248F" w:rsidRDefault="00492DE0" w:rsidP="000D48A4">
      <w:r>
        <w:t>Foi apresentado</w:t>
      </w:r>
      <w:r w:rsidR="0019248F">
        <w:t xml:space="preserve"> uma solução que fosse fácil para fazer, rápida de compilar e que não desse tanto problem</w:t>
      </w:r>
      <w:r>
        <w:t>a para implementar. Foi colocado como ideia de construção do sistema, utilizando</w:t>
      </w:r>
      <w:r w:rsidR="0019248F">
        <w:t xml:space="preserve"> as tecnologias Web para a cliente usando o HTML 5 para construir o corpo, CS</w:t>
      </w:r>
      <w:r>
        <w:t xml:space="preserve">S3 para estilizar a página, </w:t>
      </w:r>
      <w:proofErr w:type="spellStart"/>
      <w:r>
        <w:t>PhP</w:t>
      </w:r>
      <w:proofErr w:type="spellEnd"/>
      <w:r>
        <w:t xml:space="preserve"> e </w:t>
      </w:r>
      <w:r w:rsidR="0019248F">
        <w:t>MySQL para fazer o programa ser responsivo e armazenar os dados inseridos nele.</w:t>
      </w:r>
    </w:p>
    <w:p w14:paraId="5E7A2600" w14:textId="77777777" w:rsidR="0095145B" w:rsidRPr="00F00678" w:rsidRDefault="000B4E5F">
      <w:pPr>
        <w:pStyle w:val="Ttulo2"/>
        <w:pPrChange w:id="38" w:author="Fabio Furia Silva" w:date="2019-02-03T18:27:00Z">
          <w:pPr>
            <w:keepNext/>
            <w:spacing w:before="240"/>
            <w:jc w:val="left"/>
          </w:pPr>
        </w:pPrChange>
      </w:pPr>
      <w:r w:rsidRPr="00F00678">
        <w:t>Tecnologias Utilizadas</w:t>
      </w:r>
    </w:p>
    <w:p w14:paraId="0F10BE78" w14:textId="77777777" w:rsidR="0095145B" w:rsidRPr="00F42324" w:rsidRDefault="00D57419" w:rsidP="000D48A4">
      <w:pPr>
        <w:pStyle w:val="LegendaTabela"/>
      </w:pPr>
      <w:bookmarkStart w:id="39" w:name="_Ref116025"/>
      <w:r w:rsidRPr="00F42324">
        <w:t>Tabela</w:t>
      </w:r>
      <w:bookmarkEnd w:id="39"/>
      <w:r w:rsidRPr="00F42324">
        <w:t xml:space="preserve"> </w:t>
      </w:r>
      <w:r w:rsidR="0019248F">
        <w:t>– T</w:t>
      </w:r>
      <w:r w:rsidR="000B4E5F" w:rsidRPr="00F42324">
        <w:t xml:space="preserve">ecnologias </w:t>
      </w:r>
      <w:commentRangeStart w:id="40"/>
      <w:r w:rsidR="000B4E5F" w:rsidRPr="00F42324">
        <w:t>utilizadas</w:t>
      </w:r>
      <w:commentRangeEnd w:id="40"/>
      <w:r w:rsidR="00F21A09" w:rsidRPr="00F42324">
        <w:rPr>
          <w:rStyle w:val="Refdecomentrio"/>
        </w:rPr>
        <w:commentReference w:id="40"/>
      </w:r>
    </w:p>
    <w:tbl>
      <w:tblPr>
        <w:tblStyle w:val="1"/>
        <w:tblW w:w="949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2414"/>
        <w:gridCol w:w="5644"/>
      </w:tblGrid>
      <w:tr w:rsidR="0095145B" w:rsidRPr="00F42324" w14:paraId="0092E7D1" w14:textId="77777777" w:rsidTr="00BD77C9">
        <w:trPr>
          <w:tblHeader/>
        </w:trPr>
        <w:tc>
          <w:tcPr>
            <w:tcW w:w="1440" w:type="dxa"/>
            <w:shd w:val="clear" w:color="auto" w:fill="D9D9D9" w:themeFill="background1" w:themeFillShade="D9"/>
            <w:tcMar>
              <w:top w:w="100" w:type="dxa"/>
              <w:left w:w="100" w:type="dxa"/>
              <w:bottom w:w="100" w:type="dxa"/>
              <w:right w:w="100" w:type="dxa"/>
            </w:tcMar>
          </w:tcPr>
          <w:p w14:paraId="1067CDB9" w14:textId="77777777" w:rsidR="0095145B" w:rsidRPr="00F42324" w:rsidRDefault="000B4E5F" w:rsidP="000D48A4">
            <w:pPr>
              <w:keepLines/>
              <w:ind w:firstLine="0"/>
              <w:rPr>
                <w:b/>
              </w:rPr>
            </w:pPr>
            <w:r w:rsidRPr="00F42324">
              <w:rPr>
                <w:b/>
              </w:rPr>
              <w:t>Tecnologia</w:t>
            </w:r>
          </w:p>
        </w:tc>
        <w:tc>
          <w:tcPr>
            <w:tcW w:w="2414" w:type="dxa"/>
            <w:shd w:val="clear" w:color="auto" w:fill="D9D9D9" w:themeFill="background1" w:themeFillShade="D9"/>
            <w:tcMar>
              <w:top w:w="100" w:type="dxa"/>
              <w:left w:w="100" w:type="dxa"/>
              <w:bottom w:w="100" w:type="dxa"/>
              <w:right w:w="100" w:type="dxa"/>
            </w:tcMar>
          </w:tcPr>
          <w:p w14:paraId="794BFAA9" w14:textId="77777777" w:rsidR="0095145B" w:rsidRPr="00F42324" w:rsidRDefault="000B4E5F" w:rsidP="000D48A4">
            <w:pPr>
              <w:keepLines/>
              <w:ind w:firstLine="0"/>
              <w:rPr>
                <w:b/>
              </w:rPr>
            </w:pPr>
            <w:r w:rsidRPr="00F42324">
              <w:rPr>
                <w:b/>
              </w:rPr>
              <w:t>Camada/Subsistema</w:t>
            </w:r>
          </w:p>
        </w:tc>
        <w:tc>
          <w:tcPr>
            <w:tcW w:w="5644" w:type="dxa"/>
            <w:shd w:val="clear" w:color="auto" w:fill="D9D9D9" w:themeFill="background1" w:themeFillShade="D9"/>
            <w:tcMar>
              <w:top w:w="100" w:type="dxa"/>
              <w:left w:w="100" w:type="dxa"/>
              <w:bottom w:w="100" w:type="dxa"/>
              <w:right w:w="100" w:type="dxa"/>
            </w:tcMar>
          </w:tcPr>
          <w:p w14:paraId="72DC1808" w14:textId="77777777" w:rsidR="0095145B" w:rsidRPr="00F42324" w:rsidRDefault="000B4E5F" w:rsidP="000D48A4">
            <w:pPr>
              <w:keepLines/>
              <w:ind w:firstLine="0"/>
              <w:rPr>
                <w:b/>
              </w:rPr>
            </w:pPr>
            <w:r w:rsidRPr="00F42324">
              <w:rPr>
                <w:b/>
              </w:rPr>
              <w:t>Justificativa</w:t>
            </w:r>
          </w:p>
        </w:tc>
      </w:tr>
      <w:tr w:rsidR="0095145B" w:rsidRPr="00F00678" w14:paraId="27BF0CB6" w14:textId="77777777" w:rsidTr="00BD77C9">
        <w:tc>
          <w:tcPr>
            <w:tcW w:w="1440" w:type="dxa"/>
            <w:shd w:val="clear" w:color="auto" w:fill="auto"/>
            <w:tcMar>
              <w:top w:w="100" w:type="dxa"/>
              <w:left w:w="100" w:type="dxa"/>
              <w:bottom w:w="100" w:type="dxa"/>
              <w:right w:w="100" w:type="dxa"/>
            </w:tcMar>
          </w:tcPr>
          <w:p w14:paraId="1ED3E89D" w14:textId="77777777" w:rsidR="0095145B" w:rsidRPr="00F42324" w:rsidRDefault="0019248F" w:rsidP="000D48A4">
            <w:pPr>
              <w:keepLines/>
              <w:ind w:firstLine="0"/>
            </w:pPr>
            <w:r>
              <w:t>HTML5 e CSS3</w:t>
            </w:r>
          </w:p>
        </w:tc>
        <w:tc>
          <w:tcPr>
            <w:tcW w:w="2414" w:type="dxa"/>
            <w:shd w:val="clear" w:color="auto" w:fill="auto"/>
            <w:tcMar>
              <w:top w:w="100" w:type="dxa"/>
              <w:left w:w="100" w:type="dxa"/>
              <w:bottom w:w="100" w:type="dxa"/>
              <w:right w:w="100" w:type="dxa"/>
            </w:tcMar>
          </w:tcPr>
          <w:p w14:paraId="428F7E8B" w14:textId="77777777" w:rsidR="0095145B" w:rsidRPr="00F42324" w:rsidRDefault="0019248F" w:rsidP="000D48A4">
            <w:pPr>
              <w:keepLines/>
              <w:ind w:firstLine="0"/>
            </w:pPr>
            <w:r>
              <w:t>Corpo e Estilo</w:t>
            </w:r>
          </w:p>
        </w:tc>
        <w:tc>
          <w:tcPr>
            <w:tcW w:w="5644" w:type="dxa"/>
            <w:shd w:val="clear" w:color="auto" w:fill="auto"/>
            <w:tcMar>
              <w:top w:w="100" w:type="dxa"/>
              <w:left w:w="100" w:type="dxa"/>
              <w:bottom w:w="100" w:type="dxa"/>
              <w:right w:w="100" w:type="dxa"/>
            </w:tcMar>
          </w:tcPr>
          <w:p w14:paraId="15F65F9F" w14:textId="77777777" w:rsidR="0095145B" w:rsidRPr="00F00678" w:rsidRDefault="000B4E5F" w:rsidP="000D48A4">
            <w:pPr>
              <w:keepLines/>
              <w:ind w:firstLine="0"/>
            </w:pPr>
            <w:r w:rsidRPr="00F42324">
              <w:t>Versionamento de código distribuído entre todos os desenvolvedores.</w:t>
            </w:r>
            <w:r w:rsidRPr="00F42324">
              <w:br/>
              <w:t>Necessário pelas ferramentas de hospedagem escolhidas</w:t>
            </w:r>
          </w:p>
        </w:tc>
      </w:tr>
      <w:tr w:rsidR="0095145B" w:rsidRPr="00F00678" w14:paraId="6945F8AC" w14:textId="77777777" w:rsidTr="00BD77C9">
        <w:tc>
          <w:tcPr>
            <w:tcW w:w="1440" w:type="dxa"/>
            <w:shd w:val="clear" w:color="auto" w:fill="auto"/>
            <w:tcMar>
              <w:top w:w="100" w:type="dxa"/>
              <w:left w:w="100" w:type="dxa"/>
              <w:bottom w:w="100" w:type="dxa"/>
              <w:right w:w="100" w:type="dxa"/>
            </w:tcMar>
          </w:tcPr>
          <w:p w14:paraId="67577390" w14:textId="11DE126A" w:rsidR="0095145B" w:rsidRPr="00F00678" w:rsidRDefault="00C41833" w:rsidP="000D48A4">
            <w:pPr>
              <w:keepLines/>
              <w:ind w:firstLine="0"/>
            </w:pPr>
            <w:proofErr w:type="spellStart"/>
            <w:r>
              <w:t>PhP</w:t>
            </w:r>
            <w:proofErr w:type="spellEnd"/>
          </w:p>
        </w:tc>
        <w:tc>
          <w:tcPr>
            <w:tcW w:w="2414" w:type="dxa"/>
            <w:shd w:val="clear" w:color="auto" w:fill="auto"/>
            <w:tcMar>
              <w:top w:w="100" w:type="dxa"/>
              <w:left w:w="100" w:type="dxa"/>
              <w:bottom w:w="100" w:type="dxa"/>
              <w:right w:w="100" w:type="dxa"/>
            </w:tcMar>
          </w:tcPr>
          <w:p w14:paraId="20F9462A" w14:textId="77777777" w:rsidR="0095145B" w:rsidRPr="00F00678" w:rsidRDefault="000B4E5F" w:rsidP="000D48A4">
            <w:pPr>
              <w:keepLines/>
              <w:ind w:firstLine="0"/>
            </w:pPr>
            <w:r w:rsidRPr="00F00678">
              <w:t>Servidor</w:t>
            </w:r>
          </w:p>
        </w:tc>
        <w:tc>
          <w:tcPr>
            <w:tcW w:w="5644" w:type="dxa"/>
            <w:shd w:val="clear" w:color="auto" w:fill="auto"/>
            <w:tcMar>
              <w:top w:w="100" w:type="dxa"/>
              <w:left w:w="100" w:type="dxa"/>
              <w:bottom w:w="100" w:type="dxa"/>
              <w:right w:w="100" w:type="dxa"/>
            </w:tcMar>
          </w:tcPr>
          <w:p w14:paraId="608C19F4" w14:textId="02AFC615" w:rsidR="0095145B" w:rsidRDefault="000B4E5F" w:rsidP="000D48A4">
            <w:pPr>
              <w:keepLines/>
              <w:ind w:firstLine="0"/>
            </w:pPr>
            <w:r w:rsidRPr="00F00678">
              <w:t>Necessidade de integração com sistemas já existentes.</w:t>
            </w:r>
          </w:p>
          <w:p w14:paraId="16056D7C" w14:textId="604A20EA" w:rsidR="00C41833" w:rsidRPr="00F00678" w:rsidRDefault="00C41833" w:rsidP="000D48A4">
            <w:pPr>
              <w:keepLines/>
              <w:ind w:firstLine="0"/>
            </w:pPr>
            <w:r>
              <w:t>Sugerido para a cliente e discutido entre os membros.</w:t>
            </w:r>
          </w:p>
        </w:tc>
      </w:tr>
      <w:tr w:rsidR="0095145B" w:rsidRPr="00F00678" w14:paraId="34024C1E" w14:textId="77777777" w:rsidTr="00BD77C9">
        <w:tc>
          <w:tcPr>
            <w:tcW w:w="1440" w:type="dxa"/>
            <w:shd w:val="clear" w:color="auto" w:fill="auto"/>
            <w:tcMar>
              <w:top w:w="100" w:type="dxa"/>
              <w:left w:w="100" w:type="dxa"/>
              <w:bottom w:w="100" w:type="dxa"/>
              <w:right w:w="100" w:type="dxa"/>
            </w:tcMar>
          </w:tcPr>
          <w:p w14:paraId="3C61DB64" w14:textId="6C46828A" w:rsidR="0095145B" w:rsidRPr="00F00678" w:rsidRDefault="00C41833" w:rsidP="000D48A4">
            <w:pPr>
              <w:keepLines/>
              <w:ind w:firstLine="0"/>
            </w:pPr>
            <w:proofErr w:type="spellStart"/>
            <w:r>
              <w:t>PhP</w:t>
            </w:r>
            <w:proofErr w:type="spellEnd"/>
            <w:r>
              <w:t xml:space="preserve"> </w:t>
            </w:r>
            <w:proofErr w:type="spellStart"/>
            <w:r>
              <w:t>MyAdmin</w:t>
            </w:r>
            <w:proofErr w:type="spellEnd"/>
          </w:p>
        </w:tc>
        <w:tc>
          <w:tcPr>
            <w:tcW w:w="2414" w:type="dxa"/>
            <w:shd w:val="clear" w:color="auto" w:fill="auto"/>
            <w:tcMar>
              <w:top w:w="100" w:type="dxa"/>
              <w:left w:w="100" w:type="dxa"/>
              <w:bottom w:w="100" w:type="dxa"/>
              <w:right w:w="100" w:type="dxa"/>
            </w:tcMar>
          </w:tcPr>
          <w:p w14:paraId="112A5D4E" w14:textId="77777777" w:rsidR="0095145B" w:rsidRPr="00F00678" w:rsidRDefault="000B4E5F" w:rsidP="000D48A4">
            <w:pPr>
              <w:keepLines/>
              <w:ind w:firstLine="0"/>
            </w:pPr>
            <w:r w:rsidRPr="00F00678">
              <w:t>Servidor</w:t>
            </w:r>
          </w:p>
        </w:tc>
        <w:tc>
          <w:tcPr>
            <w:tcW w:w="5644" w:type="dxa"/>
            <w:shd w:val="clear" w:color="auto" w:fill="auto"/>
            <w:tcMar>
              <w:top w:w="100" w:type="dxa"/>
              <w:left w:w="100" w:type="dxa"/>
              <w:bottom w:w="100" w:type="dxa"/>
              <w:right w:w="100" w:type="dxa"/>
            </w:tcMar>
          </w:tcPr>
          <w:p w14:paraId="214A21E0" w14:textId="77777777" w:rsidR="0095145B" w:rsidRPr="00F00678" w:rsidRDefault="000B4E5F" w:rsidP="000D48A4">
            <w:pPr>
              <w:keepLines/>
              <w:ind w:firstLine="0"/>
            </w:pPr>
            <w:r w:rsidRPr="00F00678">
              <w:t>SGBD Relacional de licença gratuita.</w:t>
            </w:r>
          </w:p>
        </w:tc>
      </w:tr>
      <w:tr w:rsidR="00B86964" w:rsidRPr="00F00678" w14:paraId="3ABDF14B" w14:textId="77777777" w:rsidTr="00BD77C9">
        <w:tc>
          <w:tcPr>
            <w:tcW w:w="1440" w:type="dxa"/>
            <w:shd w:val="clear" w:color="auto" w:fill="auto"/>
            <w:tcMar>
              <w:top w:w="100" w:type="dxa"/>
              <w:left w:w="100" w:type="dxa"/>
              <w:bottom w:w="100" w:type="dxa"/>
              <w:right w:w="100" w:type="dxa"/>
            </w:tcMar>
          </w:tcPr>
          <w:p w14:paraId="59D26BB5" w14:textId="670D9426" w:rsidR="00B86964" w:rsidRDefault="00B86964" w:rsidP="000D48A4">
            <w:pPr>
              <w:keepLines/>
              <w:ind w:firstLine="0"/>
            </w:pPr>
            <w:proofErr w:type="spellStart"/>
            <w:r>
              <w:t>Git</w:t>
            </w:r>
            <w:proofErr w:type="spellEnd"/>
            <w:r>
              <w:t>/</w:t>
            </w:r>
            <w:proofErr w:type="spellStart"/>
            <w:r>
              <w:t>Github</w:t>
            </w:r>
            <w:proofErr w:type="spellEnd"/>
          </w:p>
        </w:tc>
        <w:tc>
          <w:tcPr>
            <w:tcW w:w="2414" w:type="dxa"/>
            <w:shd w:val="clear" w:color="auto" w:fill="auto"/>
            <w:tcMar>
              <w:top w:w="100" w:type="dxa"/>
              <w:left w:w="100" w:type="dxa"/>
              <w:bottom w:w="100" w:type="dxa"/>
              <w:right w:w="100" w:type="dxa"/>
            </w:tcMar>
          </w:tcPr>
          <w:p w14:paraId="787AF4B0" w14:textId="0924F3D3" w:rsidR="00B86964" w:rsidRPr="00F00678" w:rsidRDefault="00B86964" w:rsidP="000D48A4">
            <w:pPr>
              <w:keepLines/>
              <w:ind w:firstLine="0"/>
            </w:pPr>
            <w:r>
              <w:t>Controle de versionamento</w:t>
            </w:r>
          </w:p>
        </w:tc>
        <w:tc>
          <w:tcPr>
            <w:tcW w:w="5644" w:type="dxa"/>
            <w:shd w:val="clear" w:color="auto" w:fill="auto"/>
            <w:tcMar>
              <w:top w:w="100" w:type="dxa"/>
              <w:left w:w="100" w:type="dxa"/>
              <w:bottom w:w="100" w:type="dxa"/>
              <w:right w:w="100" w:type="dxa"/>
            </w:tcMar>
          </w:tcPr>
          <w:p w14:paraId="200A0065" w14:textId="3F04EBD0" w:rsidR="00B86964" w:rsidRPr="00F00678" w:rsidRDefault="00B86964" w:rsidP="000D48A4">
            <w:pPr>
              <w:keepLines/>
              <w:ind w:firstLine="0"/>
            </w:pPr>
            <w:r>
              <w:t>Controle de versões e organização do projeto.</w:t>
            </w:r>
          </w:p>
        </w:tc>
      </w:tr>
      <w:tr w:rsidR="00B86964" w:rsidRPr="00F00678" w14:paraId="6712FB94" w14:textId="77777777" w:rsidTr="00BD77C9">
        <w:tc>
          <w:tcPr>
            <w:tcW w:w="1440" w:type="dxa"/>
            <w:shd w:val="clear" w:color="auto" w:fill="auto"/>
            <w:tcMar>
              <w:top w:w="100" w:type="dxa"/>
              <w:left w:w="100" w:type="dxa"/>
              <w:bottom w:w="100" w:type="dxa"/>
              <w:right w:w="100" w:type="dxa"/>
            </w:tcMar>
          </w:tcPr>
          <w:p w14:paraId="7500B267" w14:textId="045A8A7A" w:rsidR="00B86964" w:rsidRDefault="00B86964" w:rsidP="000D48A4">
            <w:pPr>
              <w:keepLines/>
              <w:ind w:firstLine="0"/>
            </w:pPr>
            <w:proofErr w:type="spellStart"/>
            <w:r>
              <w:t>Trello</w:t>
            </w:r>
            <w:proofErr w:type="spellEnd"/>
          </w:p>
        </w:tc>
        <w:tc>
          <w:tcPr>
            <w:tcW w:w="2414" w:type="dxa"/>
            <w:shd w:val="clear" w:color="auto" w:fill="auto"/>
            <w:tcMar>
              <w:top w:w="100" w:type="dxa"/>
              <w:left w:w="100" w:type="dxa"/>
              <w:bottom w:w="100" w:type="dxa"/>
              <w:right w:w="100" w:type="dxa"/>
            </w:tcMar>
          </w:tcPr>
          <w:p w14:paraId="36C91008" w14:textId="5800FFBD" w:rsidR="00B86964" w:rsidRDefault="00B86964" w:rsidP="000D48A4">
            <w:pPr>
              <w:keepLines/>
              <w:ind w:firstLine="0"/>
            </w:pPr>
            <w:r>
              <w:t>Organização do projeto online</w:t>
            </w:r>
          </w:p>
        </w:tc>
        <w:tc>
          <w:tcPr>
            <w:tcW w:w="5644" w:type="dxa"/>
            <w:shd w:val="clear" w:color="auto" w:fill="auto"/>
            <w:tcMar>
              <w:top w:w="100" w:type="dxa"/>
              <w:left w:w="100" w:type="dxa"/>
              <w:bottom w:w="100" w:type="dxa"/>
              <w:right w:w="100" w:type="dxa"/>
            </w:tcMar>
          </w:tcPr>
          <w:p w14:paraId="5A78CB10" w14:textId="4351687A" w:rsidR="00B86964" w:rsidRDefault="00B86964" w:rsidP="000D48A4">
            <w:pPr>
              <w:keepLines/>
              <w:ind w:firstLine="0"/>
            </w:pPr>
            <w:r>
              <w:t>Organização do projeto com metas.</w:t>
            </w:r>
          </w:p>
        </w:tc>
      </w:tr>
      <w:tr w:rsidR="00401B7A" w:rsidRPr="00F00678" w14:paraId="0627B03C" w14:textId="77777777" w:rsidTr="00BD77C9">
        <w:tc>
          <w:tcPr>
            <w:tcW w:w="1440" w:type="dxa"/>
            <w:shd w:val="clear" w:color="auto" w:fill="auto"/>
            <w:tcMar>
              <w:top w:w="100" w:type="dxa"/>
              <w:left w:w="100" w:type="dxa"/>
              <w:bottom w:w="100" w:type="dxa"/>
              <w:right w:w="100" w:type="dxa"/>
            </w:tcMar>
          </w:tcPr>
          <w:p w14:paraId="215D89A2" w14:textId="717F6C42" w:rsidR="00401B7A" w:rsidRDefault="00401B7A" w:rsidP="000D48A4">
            <w:pPr>
              <w:keepLines/>
              <w:ind w:firstLine="0"/>
            </w:pPr>
            <w:r>
              <w:t>XAMPP</w:t>
            </w:r>
          </w:p>
        </w:tc>
        <w:tc>
          <w:tcPr>
            <w:tcW w:w="2414" w:type="dxa"/>
            <w:shd w:val="clear" w:color="auto" w:fill="auto"/>
            <w:tcMar>
              <w:top w:w="100" w:type="dxa"/>
              <w:left w:w="100" w:type="dxa"/>
              <w:bottom w:w="100" w:type="dxa"/>
              <w:right w:w="100" w:type="dxa"/>
            </w:tcMar>
          </w:tcPr>
          <w:p w14:paraId="1C75BDAE" w14:textId="740254B2" w:rsidR="00401B7A" w:rsidRDefault="00401B7A" w:rsidP="000D48A4">
            <w:pPr>
              <w:keepLines/>
              <w:ind w:firstLine="0"/>
            </w:pPr>
            <w:r>
              <w:t>Banco de Dados</w:t>
            </w:r>
          </w:p>
        </w:tc>
        <w:tc>
          <w:tcPr>
            <w:tcW w:w="5644" w:type="dxa"/>
            <w:shd w:val="clear" w:color="auto" w:fill="auto"/>
            <w:tcMar>
              <w:top w:w="100" w:type="dxa"/>
              <w:left w:w="100" w:type="dxa"/>
              <w:bottom w:w="100" w:type="dxa"/>
              <w:right w:w="100" w:type="dxa"/>
            </w:tcMar>
          </w:tcPr>
          <w:p w14:paraId="6BFA8E08" w14:textId="5D38DF39" w:rsidR="00401B7A" w:rsidRDefault="00401B7A" w:rsidP="000D48A4">
            <w:pPr>
              <w:keepLines/>
              <w:ind w:firstLine="0"/>
            </w:pPr>
            <w:proofErr w:type="spellStart"/>
            <w:r>
              <w:t>Localhost</w:t>
            </w:r>
            <w:proofErr w:type="spellEnd"/>
            <w:r>
              <w:t xml:space="preserve"> para consulta manual de banco de dados e conexão.</w:t>
            </w:r>
          </w:p>
        </w:tc>
      </w:tr>
    </w:tbl>
    <w:p w14:paraId="572EE826" w14:textId="77777777" w:rsidR="0095145B" w:rsidRPr="00F00678" w:rsidRDefault="0095145B" w:rsidP="000D48A4"/>
    <w:p w14:paraId="1AB2DBBA" w14:textId="6898B53D" w:rsidR="008323F3" w:rsidRDefault="000B4E5F" w:rsidP="000D48A4">
      <w:pPr>
        <w:pStyle w:val="Ttulo1"/>
      </w:pPr>
      <w:r w:rsidRPr="00F00678">
        <w:t>Resultados Obtidos</w:t>
      </w:r>
    </w:p>
    <w:p w14:paraId="50044575" w14:textId="531DB930" w:rsidR="0047393E" w:rsidRDefault="008323F3" w:rsidP="000D48A4">
      <w:r>
        <w:t>F</w:t>
      </w:r>
      <w:r w:rsidR="00841208">
        <w:t>oi criado para a Estética Claudia Rossini uma rotina de cadastro de clientes, onde ela poderá fazer a inserção dos dados de suas clientes, localiza-las através da rotina de consulta de clientes, realizar alterações em cadastros e tamb</w:t>
      </w:r>
      <w:r w:rsidR="0047393E">
        <w:t>ém excluir clientes;</w:t>
      </w:r>
    </w:p>
    <w:p w14:paraId="36564CDE" w14:textId="0DEF6120" w:rsidR="0047393E" w:rsidRDefault="0047393E" w:rsidP="000D48A4">
      <w:r>
        <w:t>Há uma rotina para cadastro de produtos, onde a cliente obterá um controle maior de seu estoque de produtos, podendo assim visualizar melhor o que existe disponível e o que não tem mais em estoque e precisa ser recolocado;</w:t>
      </w:r>
    </w:p>
    <w:p w14:paraId="336DB249" w14:textId="69263E9C" w:rsidR="0047393E" w:rsidRDefault="00C2668D" w:rsidP="000D48A4">
      <w:r>
        <w:t>Foi criado</w:t>
      </w:r>
      <w:r w:rsidR="0047393E">
        <w:t xml:space="preserve"> uma rotina de agendamento </w:t>
      </w:r>
      <w:r w:rsidR="00492DE0">
        <w:t xml:space="preserve">de consultas, onde utilizou-se o </w:t>
      </w:r>
      <w:proofErr w:type="spellStart"/>
      <w:r w:rsidR="00492DE0">
        <w:t>Iframe</w:t>
      </w:r>
      <w:proofErr w:type="spellEnd"/>
      <w:r>
        <w:t xml:space="preserve"> de agenda do Google. A</w:t>
      </w:r>
      <w:r w:rsidR="0047393E">
        <w:t xml:space="preserve"> cliente irá agendar as consultas e o nome do tratamento escolhido, daí a sua cliente receberá notificações quando estiver prestes a chegar a data para realizar o seu atendimento;</w:t>
      </w:r>
    </w:p>
    <w:p w14:paraId="1F3BC6C9" w14:textId="35EEC70A" w:rsidR="0047393E" w:rsidRDefault="0047393E" w:rsidP="000D48A4">
      <w:r>
        <w:t xml:space="preserve">Com essas rotinas a cliente obteve mais organização em seu estabelecimento e </w:t>
      </w:r>
      <w:r w:rsidR="007354C2">
        <w:t>controle de seus clientes e produtos.</w:t>
      </w:r>
    </w:p>
    <w:p w14:paraId="24568BF9" w14:textId="2B65BF98" w:rsidR="00401B7A" w:rsidRDefault="00401B7A" w:rsidP="000D48A4">
      <w:r>
        <w:t xml:space="preserve">Além </w:t>
      </w:r>
      <w:r w:rsidR="00C2668D">
        <w:t>disso foi melhorado</w:t>
      </w:r>
      <w:r>
        <w:t xml:space="preserve"> também planilhas de </w:t>
      </w:r>
      <w:proofErr w:type="spellStart"/>
      <w:r>
        <w:t>excel</w:t>
      </w:r>
      <w:proofErr w:type="spellEnd"/>
      <w:r>
        <w:t xml:space="preserve"> para ajudá-la com seu controle de pagamentos </w:t>
      </w:r>
      <w:r w:rsidR="00362ED5">
        <w:t xml:space="preserve">conforme solicitado por ela. Ela optou por uma planilha </w:t>
      </w:r>
      <w:proofErr w:type="spellStart"/>
      <w:r w:rsidR="00362ED5">
        <w:t>excel</w:t>
      </w:r>
      <w:proofErr w:type="spellEnd"/>
      <w:r w:rsidR="00362ED5">
        <w:t xml:space="preserve"> para que seu controle seja mais preciso e não precise de nenhuma conexão com a internet, apenas salvar em seu disco local.</w:t>
      </w:r>
    </w:p>
    <w:p w14:paraId="507E02BE" w14:textId="77777777" w:rsidR="0047393E" w:rsidRPr="008323F3" w:rsidRDefault="0047393E" w:rsidP="000D48A4"/>
    <w:p w14:paraId="22FE093B" w14:textId="77777777" w:rsidR="0095145B" w:rsidRDefault="000B4E5F">
      <w:pPr>
        <w:pStyle w:val="Ttulo2"/>
        <w:pPrChange w:id="41" w:author="Fabio Furia Silva" w:date="2019-02-03T18:27:00Z">
          <w:pPr>
            <w:keepNext/>
            <w:spacing w:before="240"/>
            <w:jc w:val="left"/>
          </w:pPr>
        </w:pPrChange>
      </w:pPr>
      <w:r w:rsidRPr="00F00678">
        <w:t>Comparativo com Soluções</w:t>
      </w:r>
    </w:p>
    <w:p w14:paraId="06B4D203" w14:textId="105EF59E" w:rsidR="0019248F" w:rsidRDefault="00362ED5" w:rsidP="000D48A4">
      <w:r>
        <w:t>O programa que oferece uma parte das soluções que o cliente pede é o Gestão Click, porém há um custo um tanto quanto alto a ser pago pelo mesmo, além disso o programa tem mais do que ela realmente precisa:</w:t>
      </w:r>
    </w:p>
    <w:p w14:paraId="26016C24" w14:textId="46467FE9" w:rsidR="00362ED5" w:rsidRDefault="00362ED5" w:rsidP="00362ED5">
      <w:r>
        <w:t xml:space="preserve">Soluções </w:t>
      </w:r>
      <w:proofErr w:type="spellStart"/>
      <w:r>
        <w:t>GestãoClick</w:t>
      </w:r>
      <w:proofErr w:type="spellEnd"/>
      <w:r>
        <w:t>:</w:t>
      </w:r>
    </w:p>
    <w:p w14:paraId="19A5EA55" w14:textId="56916290" w:rsidR="00362ED5" w:rsidRDefault="00362ED5" w:rsidP="00362ED5">
      <w:pPr>
        <w:pStyle w:val="PargrafodaLista"/>
        <w:numPr>
          <w:ilvl w:val="0"/>
          <w:numId w:val="12"/>
        </w:numPr>
      </w:pPr>
      <w:r>
        <w:t>Controle de orçamento, aplicação usada para grandes comércios de varejo;</w:t>
      </w:r>
    </w:p>
    <w:p w14:paraId="0A01FF57" w14:textId="06AE9FA2" w:rsidR="00362ED5" w:rsidRDefault="00362ED5" w:rsidP="00362ED5">
      <w:pPr>
        <w:pStyle w:val="PargrafodaLista"/>
        <w:numPr>
          <w:ilvl w:val="0"/>
          <w:numId w:val="12"/>
        </w:numPr>
      </w:pPr>
      <w:r>
        <w:t>Envio de orçamentos por e-mail;</w:t>
      </w:r>
    </w:p>
    <w:p w14:paraId="742ECF3B" w14:textId="3925ED01" w:rsidR="00362ED5" w:rsidRDefault="00362ED5" w:rsidP="00362ED5">
      <w:pPr>
        <w:pStyle w:val="PargrafodaLista"/>
        <w:numPr>
          <w:ilvl w:val="0"/>
          <w:numId w:val="12"/>
        </w:numPr>
      </w:pPr>
      <w:r>
        <w:t>Emissão de nota fiscal e envio por e-mail.</w:t>
      </w:r>
    </w:p>
    <w:p w14:paraId="01BFFA87" w14:textId="77777777" w:rsidR="00362ED5" w:rsidRDefault="00362ED5" w:rsidP="00362ED5"/>
    <w:p w14:paraId="7F0219CC" w14:textId="3EE1AD87" w:rsidR="00362ED5" w:rsidRDefault="00362ED5" w:rsidP="00362ED5">
      <w:r>
        <w:t>Soluções Gerenciamento de Estética:</w:t>
      </w:r>
    </w:p>
    <w:p w14:paraId="72CAF17A" w14:textId="5DA7B531" w:rsidR="00362ED5" w:rsidRDefault="00362ED5" w:rsidP="00362ED5">
      <w:pPr>
        <w:pStyle w:val="PargrafodaLista"/>
        <w:numPr>
          <w:ilvl w:val="0"/>
          <w:numId w:val="13"/>
        </w:numPr>
      </w:pPr>
      <w:r>
        <w:t xml:space="preserve">Agenda utilizada online pela plataforma da Google </w:t>
      </w:r>
      <w:proofErr w:type="spellStart"/>
      <w:r>
        <w:t>Calendar</w:t>
      </w:r>
      <w:proofErr w:type="spellEnd"/>
      <w:r>
        <w:t>;</w:t>
      </w:r>
    </w:p>
    <w:p w14:paraId="05DF1197" w14:textId="4FDDD4A8" w:rsidR="00362ED5" w:rsidRDefault="00362ED5" w:rsidP="00362ED5">
      <w:pPr>
        <w:pStyle w:val="PargrafodaLista"/>
        <w:numPr>
          <w:ilvl w:val="0"/>
          <w:numId w:val="13"/>
        </w:numPr>
      </w:pPr>
      <w:r>
        <w:t>Interface limpa e intuitiva, mais fácil de mexer e cadastrar;</w:t>
      </w:r>
    </w:p>
    <w:p w14:paraId="0C341690" w14:textId="68F95FA2" w:rsidR="00362ED5" w:rsidRPr="0019248F" w:rsidRDefault="00362ED5" w:rsidP="00362ED5">
      <w:pPr>
        <w:pStyle w:val="PargrafodaLista"/>
        <w:numPr>
          <w:ilvl w:val="0"/>
          <w:numId w:val="13"/>
        </w:numPr>
      </w:pPr>
      <w:r>
        <w:t>Cadastro de produtos para novas compras futuras.</w:t>
      </w:r>
    </w:p>
    <w:p w14:paraId="52D564C1" w14:textId="77777777" w:rsidR="0095145B" w:rsidRPr="00F00678" w:rsidRDefault="000B4E5F">
      <w:pPr>
        <w:pStyle w:val="Ttulo2"/>
        <w:pPrChange w:id="42" w:author="Fabio Furia Silva" w:date="2019-02-03T18:28:00Z">
          <w:pPr>
            <w:keepNext/>
            <w:spacing w:before="240"/>
            <w:jc w:val="left"/>
          </w:pPr>
        </w:pPrChange>
      </w:pPr>
      <w:r w:rsidRPr="00F00678">
        <w:t>Protótipo</w:t>
      </w:r>
    </w:p>
    <w:p w14:paraId="5F8718D4" w14:textId="678CA468" w:rsidR="0095145B" w:rsidRDefault="000070EB" w:rsidP="000D48A4">
      <w:r>
        <w:t>Essa Oficina de Projeto Empresarial tem como objetivo facilitar a vida da nossa cliente MEI, fazendo com que ela não utilize papéis para tudo e use a tecnologia mais atualizada para facilitar sua vida.</w:t>
      </w:r>
    </w:p>
    <w:p w14:paraId="198C0B91" w14:textId="192F19F4" w:rsidR="000070EB" w:rsidRDefault="000070EB" w:rsidP="000070EB">
      <w:pPr>
        <w:jc w:val="center"/>
      </w:pPr>
    </w:p>
    <w:p w14:paraId="3F035414" w14:textId="56D771C9" w:rsidR="000070EB" w:rsidRDefault="000070EB" w:rsidP="000070EB">
      <w:pPr>
        <w:jc w:val="center"/>
      </w:pPr>
      <w:r>
        <w:t>Gerenciamento da Clínica</w:t>
      </w:r>
    </w:p>
    <w:p w14:paraId="1FDEECF1" w14:textId="5D00C25B" w:rsidR="00ED2188" w:rsidRDefault="000070EB" w:rsidP="00ED2188">
      <w:r>
        <w:t xml:space="preserve">Na página inicial do site </w:t>
      </w:r>
      <w:r w:rsidR="00C2668D">
        <w:t>foi criado</w:t>
      </w:r>
      <w:r w:rsidR="00ED2188">
        <w:t xml:space="preserve"> um layout simples com uma barra de menu para navegar entre as telas e colocamos um </w:t>
      </w:r>
      <w:proofErr w:type="spellStart"/>
      <w:r w:rsidR="00ED2188" w:rsidRPr="00ED2188">
        <w:rPr>
          <w:i/>
        </w:rPr>
        <w:t>Iframe</w:t>
      </w:r>
      <w:proofErr w:type="spellEnd"/>
      <w:r w:rsidR="00ED2188">
        <w:rPr>
          <w:i/>
        </w:rPr>
        <w:t xml:space="preserve"> </w:t>
      </w:r>
      <w:r w:rsidR="00ED2188">
        <w:t xml:space="preserve">da Google </w:t>
      </w:r>
      <w:proofErr w:type="spellStart"/>
      <w:r w:rsidR="00ED2188">
        <w:t>Calendar</w:t>
      </w:r>
      <w:proofErr w:type="spellEnd"/>
      <w:r w:rsidR="00ED2188">
        <w:t xml:space="preserve"> para usar como agenda online.</w:t>
      </w:r>
    </w:p>
    <w:p w14:paraId="6052ACF0" w14:textId="0E1BA85B" w:rsidR="00186941" w:rsidRPr="00186941" w:rsidRDefault="00186941" w:rsidP="00186941">
      <w:pPr>
        <w:ind w:firstLine="0"/>
        <w:rPr>
          <w:b/>
        </w:rPr>
      </w:pPr>
    </w:p>
    <w:p w14:paraId="4A940D8F" w14:textId="77777777" w:rsidR="00186941" w:rsidRDefault="00186941" w:rsidP="00ED2188"/>
    <w:p w14:paraId="46108316" w14:textId="05010CEC" w:rsidR="00ED2188" w:rsidRDefault="00ED2188" w:rsidP="00125BCB">
      <w:pPr>
        <w:jc w:val="center"/>
      </w:pPr>
      <w:r>
        <w:rPr>
          <w:noProof/>
          <w:lang w:val="en-US" w:eastAsia="en-US"/>
        </w:rPr>
        <w:lastRenderedPageBreak/>
        <w:drawing>
          <wp:inline distT="0" distB="0" distL="0" distR="0" wp14:anchorId="68ABD80C" wp14:editId="3EDC167A">
            <wp:extent cx="5760085" cy="27661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085" cy="2766190"/>
                    </a:xfrm>
                    <a:prstGeom prst="rect">
                      <a:avLst/>
                    </a:prstGeom>
                  </pic:spPr>
                </pic:pic>
              </a:graphicData>
            </a:graphic>
          </wp:inline>
        </w:drawing>
      </w:r>
    </w:p>
    <w:p w14:paraId="14595C5B" w14:textId="514600F2" w:rsidR="00777CF2" w:rsidRDefault="00C2668D" w:rsidP="00777CF2">
      <w:pPr>
        <w:jc w:val="center"/>
        <w:rPr>
          <w:b/>
        </w:rPr>
      </w:pPr>
      <w:r w:rsidRPr="00C2668D">
        <w:rPr>
          <w:b/>
        </w:rPr>
        <w:t>Figura 4</w:t>
      </w:r>
      <w:r w:rsidR="00777CF2" w:rsidRPr="00C2668D">
        <w:rPr>
          <w:b/>
        </w:rPr>
        <w:t xml:space="preserve">. Tela </w:t>
      </w:r>
      <w:r w:rsidR="00186941">
        <w:rPr>
          <w:b/>
        </w:rPr>
        <w:t xml:space="preserve">de </w:t>
      </w:r>
      <w:proofErr w:type="spellStart"/>
      <w:r w:rsidR="00186941">
        <w:rPr>
          <w:b/>
        </w:rPr>
        <w:t>Login</w:t>
      </w:r>
      <w:proofErr w:type="spellEnd"/>
    </w:p>
    <w:p w14:paraId="41290619" w14:textId="2E645AA2" w:rsidR="00186941" w:rsidRDefault="00186941" w:rsidP="00777CF2">
      <w:pPr>
        <w:jc w:val="center"/>
        <w:rPr>
          <w:b/>
        </w:rPr>
      </w:pPr>
    </w:p>
    <w:p w14:paraId="5AF5CBA5" w14:textId="77777777" w:rsidR="00C92326" w:rsidRDefault="00C92326" w:rsidP="00777CF2">
      <w:pPr>
        <w:jc w:val="center"/>
        <w:rPr>
          <w:b/>
        </w:rPr>
      </w:pPr>
    </w:p>
    <w:p w14:paraId="6D1F8549" w14:textId="31180A54" w:rsidR="00186941" w:rsidRPr="00C2668D" w:rsidRDefault="00186941" w:rsidP="00777CF2">
      <w:pPr>
        <w:jc w:val="center"/>
        <w:rPr>
          <w:b/>
        </w:rPr>
      </w:pPr>
      <w:r>
        <w:rPr>
          <w:noProof/>
          <w:lang w:val="en-US" w:eastAsia="en-US"/>
        </w:rPr>
        <w:drawing>
          <wp:inline distT="0" distB="0" distL="0" distR="0" wp14:anchorId="0251003A" wp14:editId="632DC8FD">
            <wp:extent cx="5760085" cy="2947670"/>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947670"/>
                    </a:xfrm>
                    <a:prstGeom prst="rect">
                      <a:avLst/>
                    </a:prstGeom>
                  </pic:spPr>
                </pic:pic>
              </a:graphicData>
            </a:graphic>
          </wp:inline>
        </w:drawing>
      </w:r>
    </w:p>
    <w:p w14:paraId="10309E03" w14:textId="64F3CA2A" w:rsidR="00777CF2" w:rsidRPr="00186941" w:rsidRDefault="00186941" w:rsidP="00777CF2">
      <w:pPr>
        <w:jc w:val="center"/>
        <w:rPr>
          <w:b/>
        </w:rPr>
      </w:pPr>
      <w:r>
        <w:rPr>
          <w:b/>
        </w:rPr>
        <w:t>Figura 5. Agenda</w:t>
      </w:r>
    </w:p>
    <w:p w14:paraId="256585B5" w14:textId="739D7BDA" w:rsidR="00ED2188" w:rsidRDefault="00777CF2" w:rsidP="00ED2188">
      <w:r>
        <w:rPr>
          <w:noProof/>
          <w:lang w:val="en-US" w:eastAsia="en-US"/>
        </w:rPr>
        <w:lastRenderedPageBreak/>
        <w:drawing>
          <wp:inline distT="0" distB="0" distL="0" distR="0" wp14:anchorId="3DF9DE65" wp14:editId="63A25C20">
            <wp:extent cx="5760085" cy="3238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8500"/>
                    </a:xfrm>
                    <a:prstGeom prst="rect">
                      <a:avLst/>
                    </a:prstGeom>
                  </pic:spPr>
                </pic:pic>
              </a:graphicData>
            </a:graphic>
          </wp:inline>
        </w:drawing>
      </w:r>
    </w:p>
    <w:p w14:paraId="7BA54D82" w14:textId="004A46DC" w:rsidR="00777CF2" w:rsidRDefault="00636D42" w:rsidP="00777CF2">
      <w:pPr>
        <w:jc w:val="center"/>
        <w:rPr>
          <w:b/>
        </w:rPr>
      </w:pPr>
      <w:r w:rsidRPr="00C2668D">
        <w:rPr>
          <w:b/>
        </w:rPr>
        <w:t xml:space="preserve">Figura </w:t>
      </w:r>
      <w:r w:rsidR="00186941">
        <w:rPr>
          <w:b/>
        </w:rPr>
        <w:t>6</w:t>
      </w:r>
      <w:r w:rsidR="00777CF2" w:rsidRPr="00C2668D">
        <w:rPr>
          <w:b/>
        </w:rPr>
        <w:t>. Cadastro Cliente</w:t>
      </w:r>
    </w:p>
    <w:p w14:paraId="60482478" w14:textId="75C402C6" w:rsidR="00186941" w:rsidRDefault="00186941" w:rsidP="00777CF2">
      <w:pPr>
        <w:jc w:val="center"/>
        <w:rPr>
          <w:b/>
        </w:rPr>
      </w:pPr>
    </w:p>
    <w:p w14:paraId="7BAB6B99" w14:textId="77777777" w:rsidR="00C92326" w:rsidRPr="00C2668D" w:rsidRDefault="00C92326" w:rsidP="00777CF2">
      <w:pPr>
        <w:jc w:val="center"/>
        <w:rPr>
          <w:b/>
        </w:rPr>
      </w:pPr>
    </w:p>
    <w:p w14:paraId="40BE4E16" w14:textId="134330BA" w:rsidR="00636D42" w:rsidRDefault="00636D42" w:rsidP="00777CF2">
      <w:pPr>
        <w:jc w:val="center"/>
      </w:pPr>
      <w:r>
        <w:rPr>
          <w:noProof/>
          <w:lang w:val="en-US" w:eastAsia="en-US"/>
        </w:rPr>
        <w:drawing>
          <wp:inline distT="0" distB="0" distL="0" distR="0" wp14:anchorId="13B0F929" wp14:editId="08A292CA">
            <wp:extent cx="5760085" cy="3238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42B79970" w14:textId="14CFE0FE" w:rsidR="00636D42" w:rsidRPr="00C2668D" w:rsidRDefault="00186941" w:rsidP="00636D42">
      <w:pPr>
        <w:jc w:val="center"/>
        <w:rPr>
          <w:b/>
        </w:rPr>
      </w:pPr>
      <w:r>
        <w:rPr>
          <w:b/>
        </w:rPr>
        <w:t>Figura 7</w:t>
      </w:r>
      <w:r w:rsidR="00636D42" w:rsidRPr="00C2668D">
        <w:rPr>
          <w:b/>
        </w:rPr>
        <w:t>. Buscar Cliente</w:t>
      </w:r>
    </w:p>
    <w:p w14:paraId="7AD884F0" w14:textId="7634DEF4" w:rsidR="00636D42" w:rsidRDefault="00636D42" w:rsidP="00777CF2">
      <w:pPr>
        <w:jc w:val="center"/>
      </w:pPr>
    </w:p>
    <w:p w14:paraId="655A3AD0" w14:textId="38D503F0" w:rsidR="00636D42" w:rsidRDefault="00636D42" w:rsidP="00777CF2">
      <w:pPr>
        <w:jc w:val="center"/>
      </w:pPr>
      <w:r>
        <w:rPr>
          <w:noProof/>
          <w:lang w:val="en-US" w:eastAsia="en-US"/>
        </w:rPr>
        <w:lastRenderedPageBreak/>
        <w:drawing>
          <wp:inline distT="0" distB="0" distL="0" distR="0" wp14:anchorId="44B20CD0" wp14:editId="2B6E81BA">
            <wp:extent cx="5760085" cy="32385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10738B1F" w14:textId="128A9FC5" w:rsidR="00636D42" w:rsidRPr="00C2668D" w:rsidRDefault="00636D42" w:rsidP="00636D42">
      <w:pPr>
        <w:jc w:val="center"/>
        <w:rPr>
          <w:b/>
        </w:rPr>
      </w:pPr>
      <w:r w:rsidRPr="00C2668D">
        <w:rPr>
          <w:b/>
        </w:rPr>
        <w:t xml:space="preserve">Figura </w:t>
      </w:r>
      <w:r w:rsidR="00186941">
        <w:rPr>
          <w:b/>
        </w:rPr>
        <w:t>8</w:t>
      </w:r>
      <w:r w:rsidRPr="00C2668D">
        <w:rPr>
          <w:b/>
        </w:rPr>
        <w:t>. Cadastrar Produto</w:t>
      </w:r>
    </w:p>
    <w:p w14:paraId="088D8A3C" w14:textId="4A83902B" w:rsidR="00636D42" w:rsidRDefault="00636D42" w:rsidP="00636D42">
      <w:pPr>
        <w:jc w:val="center"/>
      </w:pPr>
    </w:p>
    <w:p w14:paraId="343E8EA6" w14:textId="77777777" w:rsidR="00C92326" w:rsidRDefault="00C92326" w:rsidP="00636D42">
      <w:pPr>
        <w:jc w:val="center"/>
      </w:pPr>
    </w:p>
    <w:p w14:paraId="113FDFCA" w14:textId="7012407A" w:rsidR="00636D42" w:rsidRDefault="00636D42" w:rsidP="00636D42">
      <w:pPr>
        <w:jc w:val="center"/>
      </w:pPr>
      <w:r>
        <w:rPr>
          <w:noProof/>
          <w:lang w:val="en-US" w:eastAsia="en-US"/>
        </w:rPr>
        <w:drawing>
          <wp:inline distT="0" distB="0" distL="0" distR="0" wp14:anchorId="074076B2" wp14:editId="4075C47A">
            <wp:extent cx="5760085" cy="3238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p>
    <w:p w14:paraId="20D59D85" w14:textId="5D399956" w:rsidR="00636D42" w:rsidRPr="00C2668D" w:rsidRDefault="00186941" w:rsidP="00636D42">
      <w:pPr>
        <w:jc w:val="center"/>
        <w:rPr>
          <w:b/>
        </w:rPr>
      </w:pPr>
      <w:r>
        <w:rPr>
          <w:b/>
        </w:rPr>
        <w:t>Figura 9</w:t>
      </w:r>
      <w:r w:rsidR="00636D42" w:rsidRPr="00C2668D">
        <w:rPr>
          <w:b/>
        </w:rPr>
        <w:t>. Buscar Produto</w:t>
      </w:r>
    </w:p>
    <w:p w14:paraId="5F04E960" w14:textId="77777777" w:rsidR="00636D42" w:rsidRPr="00ED2188" w:rsidRDefault="00636D42" w:rsidP="00777CF2">
      <w:pPr>
        <w:jc w:val="center"/>
      </w:pPr>
    </w:p>
    <w:p w14:paraId="5CD05940" w14:textId="77777777" w:rsidR="0095145B" w:rsidRPr="00F00678" w:rsidRDefault="000B4E5F">
      <w:pPr>
        <w:pStyle w:val="Ttulo2"/>
        <w:pPrChange w:id="43" w:author="Fabio Furia Silva" w:date="2019-02-03T18:28:00Z">
          <w:pPr>
            <w:keepNext/>
            <w:spacing w:before="240"/>
            <w:jc w:val="left"/>
          </w:pPr>
        </w:pPrChange>
      </w:pPr>
      <w:r w:rsidRPr="00F00678">
        <w:t>Considerações Finais</w:t>
      </w:r>
    </w:p>
    <w:p w14:paraId="3FFCDD18" w14:textId="140D25AE" w:rsidR="0019248F" w:rsidRDefault="00C2668D" w:rsidP="000D48A4">
      <w:proofErr w:type="spellStart"/>
      <w:r>
        <w:t>Concluí-</w:t>
      </w:r>
      <w:r w:rsidR="0019248F">
        <w:t>s</w:t>
      </w:r>
      <w:r>
        <w:t>e</w:t>
      </w:r>
      <w:proofErr w:type="spellEnd"/>
      <w:r w:rsidR="0019248F">
        <w:t xml:space="preserve"> que em atualizações futuras, novas tecnologias podem ser utilizadas para poder melhorar a usabilidade do usuário em contato com o sistema, sempre mantendo ele simples. Novos designs e telas mais objetivas podem ser acrescentadas nas próximas versões, além de um site ligado com o sistema para a solicitação de agendamentos online.</w:t>
      </w:r>
    </w:p>
    <w:p w14:paraId="62BAAA53" w14:textId="000E5DA5" w:rsidR="000864B3" w:rsidRDefault="000864B3" w:rsidP="000D48A4">
      <w:pPr>
        <w:pStyle w:val="Ttulo3"/>
      </w:pPr>
      <w:r w:rsidRPr="004B2FD8">
        <w:lastRenderedPageBreak/>
        <w:t>Conclusão sobre o Projeto</w:t>
      </w:r>
    </w:p>
    <w:p w14:paraId="422B2389" w14:textId="51B0379A" w:rsidR="004B2FD8" w:rsidRDefault="004B2FD8" w:rsidP="004B2FD8">
      <w:r>
        <w:t>O projeto teve como principal cliente a microempresária Claudia Rossini, que é dona de um espaço de estética voltado para o público feminino com infraestrutura necessária para atende-las com o máximo de conforto e confiabilidade. A precariedade do controle de gerência de sua empresa nos fez querer ajuda-la afim de facilitar a vida dela e mostra-la que o papel já é algo do passado e que podem ser usados meios tecnológicos mais modernos para agilizar os processos que demorariam alguns minutos para serem feitos.</w:t>
      </w:r>
    </w:p>
    <w:p w14:paraId="32175E8B" w14:textId="60EB3A0F" w:rsidR="004B2FD8" w:rsidRPr="004B2FD8" w:rsidRDefault="004B2FD8" w:rsidP="004B2FD8">
      <w:r>
        <w:t>A clínica de estética Claudia Rossini pretende melhorar cada vez mais o seu atendimento e facilidade no dia de trabalho da mesma. Fazendo atendimentos sem complicações tanto para ela quanto para suas clientes que merecem o melhor tratamento enquanto estão sendo atendidas pela profissional.</w:t>
      </w:r>
    </w:p>
    <w:p w14:paraId="2E250C5E" w14:textId="3483612C" w:rsidR="000864B3" w:rsidRPr="004B2FD8" w:rsidRDefault="000864B3" w:rsidP="000D48A4">
      <w:pPr>
        <w:pStyle w:val="Ttulo3"/>
      </w:pPr>
      <w:r w:rsidRPr="004B2FD8">
        <w:t>Sugestões de continuidade</w:t>
      </w:r>
    </w:p>
    <w:p w14:paraId="567BFBDF" w14:textId="500A1FF1" w:rsidR="000D48A4" w:rsidRDefault="000D48A4" w:rsidP="000D48A4">
      <w:r>
        <w:t xml:space="preserve">O projeto tem como continuidade a melhoria de layout, melhoria no banco de dados relacional com o PHP </w:t>
      </w:r>
      <w:proofErr w:type="spellStart"/>
      <w:r>
        <w:t>MyAdmin</w:t>
      </w:r>
      <w:proofErr w:type="spellEnd"/>
      <w:r>
        <w:t>. O foco de agora em diante no projeto será</w:t>
      </w:r>
      <w:r w:rsidR="004B2FD8">
        <w:t xml:space="preserve"> implementar </w:t>
      </w:r>
      <w:r>
        <w:t>um sistema de controle de pagamentos mais eficiente dentro do próprio sistema</w:t>
      </w:r>
      <w:r w:rsidR="004B2FD8">
        <w:t xml:space="preserve"> sem uso de tabelas externas para download constante, melhoria nas telas de cadastros para produtos.</w:t>
      </w:r>
    </w:p>
    <w:p w14:paraId="2F78494D" w14:textId="311C1525" w:rsidR="004B2FD8" w:rsidRDefault="004B2FD8" w:rsidP="000D48A4">
      <w:r>
        <w:t>Além de poder criar uma tela para controle de gastos com produtos estéticos e diversidades para o ambiente de trabalho, afim de ter melhor controle dos gastos excessivos.</w:t>
      </w:r>
    </w:p>
    <w:p w14:paraId="1D63E730" w14:textId="7130514A" w:rsidR="004B2FD8" w:rsidRDefault="004B2FD8" w:rsidP="000D48A4"/>
    <w:p w14:paraId="65AB87AE" w14:textId="73233FE3" w:rsidR="004B2FD8" w:rsidRDefault="004B2FD8" w:rsidP="000D48A4">
      <w:r>
        <w:t>Planejamento de um site para melhorar a interação com os clientes:</w:t>
      </w:r>
    </w:p>
    <w:p w14:paraId="2A56D011" w14:textId="061D5D0E" w:rsidR="004B2FD8" w:rsidRDefault="004B2FD8" w:rsidP="000D48A4">
      <w:r>
        <w:t>Entrará em pauta discutível com a cliente a criação de um site online afim de melhorar o relacionamento com clientes que queiram marcar consultas online ou desejam entrar em contato sem precisar usar o mensageiro WhatsApp.</w:t>
      </w:r>
    </w:p>
    <w:p w14:paraId="4C580FD8" w14:textId="3343AF4F" w:rsidR="004B2FD8" w:rsidRPr="000864B3" w:rsidRDefault="004B2FD8" w:rsidP="004B2FD8">
      <w:pPr>
        <w:ind w:firstLine="0"/>
      </w:pPr>
    </w:p>
    <w:p w14:paraId="7AA78EC1" w14:textId="6A6BF4FC" w:rsidR="0095145B" w:rsidRDefault="000B4E5F">
      <w:pPr>
        <w:pStyle w:val="Subttulo"/>
        <w:pPrChange w:id="44" w:author="Fabio Furia Silva" w:date="2019-02-03T18:28:00Z">
          <w:pPr>
            <w:keepNext/>
            <w:spacing w:before="240"/>
            <w:jc w:val="left"/>
          </w:pPr>
        </w:pPrChange>
      </w:pPr>
      <w:r w:rsidRPr="00F00678">
        <w:t>Referências</w:t>
      </w:r>
    </w:p>
    <w:p w14:paraId="580A99D2" w14:textId="77777777" w:rsidR="0023055D" w:rsidRPr="0023055D" w:rsidRDefault="0023055D" w:rsidP="000D48A4">
      <w:pPr>
        <w:rPr>
          <w:rFonts w:ascii="Arial" w:hAnsi="Arial" w:cs="Arial"/>
          <w:color w:val="666666"/>
          <w:sz w:val="21"/>
          <w:szCs w:val="21"/>
          <w:shd w:val="clear" w:color="auto" w:fill="FFFFFF"/>
          <w:lang w:val="en-US"/>
        </w:rPr>
      </w:pPr>
      <w:r w:rsidRPr="0023055D">
        <w:rPr>
          <w:rFonts w:ascii="Arial" w:hAnsi="Arial" w:cs="Arial"/>
          <w:color w:val="666666"/>
          <w:sz w:val="21"/>
          <w:szCs w:val="21"/>
          <w:shd w:val="clear" w:color="auto" w:fill="FFFFFF"/>
        </w:rPr>
        <w:t xml:space="preserve">DUCKETT, Jon. HTML e CSS Projete e Construa Websites. </w:t>
      </w:r>
      <w:r w:rsidRPr="0023055D">
        <w:rPr>
          <w:rFonts w:ascii="Arial" w:hAnsi="Arial" w:cs="Arial"/>
          <w:color w:val="666666"/>
          <w:sz w:val="21"/>
          <w:szCs w:val="21"/>
          <w:shd w:val="clear" w:color="auto" w:fill="FFFFFF"/>
          <w:lang w:val="en-US"/>
        </w:rPr>
        <w:t>[S. l.]: Alta Books, 2016. 512 p.</w:t>
      </w:r>
    </w:p>
    <w:p w14:paraId="71D7032F" w14:textId="2952654F" w:rsidR="00796725" w:rsidRDefault="000D48A4" w:rsidP="000D48A4">
      <w:r w:rsidRPr="000D48A4">
        <w:rPr>
          <w:lang w:val="en-US"/>
        </w:rPr>
        <w:t xml:space="preserve">HTML Styles - CSS: CSS = Styles and Colors Manipulate Text Colors, Boxes. In: SCHOOLS, W3. HTML Styles - CSS: CSS = Styles and Colors Manipulate Text Colors, Boxes. </w:t>
      </w:r>
      <w:r w:rsidRPr="000D48A4">
        <w:t>Https://www.w3schools.com/html/html_css.asp, 2019. Disponível em: https://www.w3schools.com/html/html_css.asp. Acesso em: 21 ago. 2019.</w:t>
      </w:r>
    </w:p>
    <w:p w14:paraId="59055DA5" w14:textId="1247ED72" w:rsidR="000D48A4" w:rsidRPr="000D48A4" w:rsidRDefault="000D48A4" w:rsidP="000D48A4">
      <w:r w:rsidRPr="000D48A4">
        <w:rPr>
          <w:lang w:val="en-US"/>
        </w:rPr>
        <w:t xml:space="preserve">GOOGLE (United States). Google Fonts. In: Google Fonts. Https://fonts.google.com/: Google, 2011. </w:t>
      </w:r>
      <w:r w:rsidRPr="000D48A4">
        <w:t>Disponível em: https://fonts.google.com/. Acesso em: 25 set. 2019.</w:t>
      </w:r>
    </w:p>
    <w:sectPr w:rsidR="000D48A4" w:rsidRPr="000D48A4" w:rsidSect="0023055D">
      <w:headerReference w:type="even" r:id="rId19"/>
      <w:headerReference w:type="default" r:id="rId20"/>
      <w:footerReference w:type="even" r:id="rId21"/>
      <w:footerReference w:type="default" r:id="rId22"/>
      <w:headerReference w:type="first" r:id="rId23"/>
      <w:footerReference w:type="first" r:id="rId24"/>
      <w:type w:val="continuous"/>
      <w:pgSz w:w="11907" w:h="16840" w:code="9"/>
      <w:pgMar w:top="1418" w:right="1418" w:bottom="1418" w:left="1418" w:header="964" w:footer="964" w:gutter="0"/>
      <w:cols w:space="720"/>
      <w:titlePg/>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Fabio Furia Silva" w:date="2019-02-03T19:02:00Z" w:initials="FF">
    <w:p w14:paraId="50641E38" w14:textId="77777777" w:rsidR="0048721D" w:rsidRDefault="0048721D" w:rsidP="00FA379E">
      <w:pPr>
        <w:pStyle w:val="Textodecomentrio"/>
      </w:pPr>
      <w:r>
        <w:rPr>
          <w:rStyle w:val="Refdecomentrio"/>
        </w:rPr>
        <w:annotationRef/>
      </w:r>
      <w:r w:rsidR="00C44DE3">
        <w:t xml:space="preserve">Os pontos </w:t>
      </w:r>
      <w:r w:rsidR="00C44DE3" w:rsidRPr="00DF2E08">
        <w:rPr>
          <w:highlight w:val="yellow"/>
        </w:rPr>
        <w:t>em amarelo</w:t>
      </w:r>
      <w:r w:rsidR="00C44DE3">
        <w:t xml:space="preserve"> no texto são ilustrativos e deverão ser substituídos pelo conteúdo do trabalho de fato dos autores.</w:t>
      </w:r>
    </w:p>
    <w:p w14:paraId="2BE83ABD" w14:textId="77777777" w:rsidR="00C44DE3" w:rsidRDefault="00C44DE3" w:rsidP="00FA379E">
      <w:pPr>
        <w:pStyle w:val="Textodecomentrio"/>
      </w:pPr>
      <w:r>
        <w:t>Os comentários à direita são explicativos e também deverão ser removidos à medida em que as seções do texto são completadas.</w:t>
      </w:r>
    </w:p>
    <w:p w14:paraId="072229D3" w14:textId="77777777" w:rsidR="00785811" w:rsidRDefault="00785811" w:rsidP="00FA379E">
      <w:pPr>
        <w:pStyle w:val="Textodecomentrio"/>
      </w:pPr>
      <w:r>
        <w:t xml:space="preserve">Para facilitar o uso da ferramenta Word, recomenda-se ativar a visualização de campos calculados: </w:t>
      </w:r>
      <w:r w:rsidR="00F70712">
        <w:t xml:space="preserve">Arquivo, Opções, Avançadas, </w:t>
      </w:r>
      <w:r w:rsidR="00984C8B">
        <w:t>Sombreamento de Campos, Sempre</w:t>
      </w:r>
    </w:p>
  </w:comment>
  <w:comment w:id="3" w:author="Renan Rossini" w:date="2019-12-09T10:23:00Z" w:initials="RR">
    <w:p w14:paraId="6006A3BC" w14:textId="79C44D3E" w:rsidR="001514BD" w:rsidRDefault="001514BD">
      <w:pPr>
        <w:pStyle w:val="Textodecomentrio"/>
      </w:pPr>
      <w:r>
        <w:rPr>
          <w:rStyle w:val="Refdecomentrio"/>
        </w:rPr>
        <w:annotationRef/>
      </w:r>
    </w:p>
  </w:comment>
  <w:comment w:id="4" w:author="Renan Rossini" w:date="2019-12-09T10:23:00Z" w:initials="RR">
    <w:p w14:paraId="3BE9C3D4" w14:textId="120A79AE" w:rsidR="001514BD" w:rsidRDefault="001514BD" w:rsidP="001514BD">
      <w:pPr>
        <w:pStyle w:val="Textodecomentrio"/>
        <w:ind w:firstLine="0"/>
      </w:pPr>
      <w:r>
        <w:rPr>
          <w:rStyle w:val="Refdecomentrio"/>
        </w:rPr>
        <w:annotationRef/>
      </w:r>
    </w:p>
  </w:comment>
  <w:comment w:id="5" w:author="Fabio Furia Silva" w:date="2019-02-03T18:39:00Z" w:initials="FF">
    <w:p w14:paraId="2506A35B" w14:textId="77777777" w:rsidR="00E70D09" w:rsidRDefault="00E70D09" w:rsidP="00FA379E">
      <w:pPr>
        <w:pStyle w:val="Textodecomentrio"/>
      </w:pPr>
      <w:r>
        <w:rPr>
          <w:rStyle w:val="Refdecomentrio"/>
        </w:rPr>
        <w:annotationRef/>
      </w:r>
      <w:r>
        <w:t>Substituir pelos nomes dos autores e e-mails na nota</w:t>
      </w:r>
    </w:p>
  </w:comment>
  <w:comment w:id="16" w:author="Fabio Furia Silva" w:date="2019-02-03T19:15:00Z" w:initials="FF">
    <w:p w14:paraId="0AB5AF55" w14:textId="77777777" w:rsidR="00C30F6B" w:rsidRDefault="00C30F6B" w:rsidP="00FA379E">
      <w:pPr>
        <w:pStyle w:val="Textodecomentrio"/>
      </w:pPr>
      <w:r>
        <w:rPr>
          <w:rStyle w:val="Refdecomentrio"/>
        </w:rPr>
        <w:annotationRef/>
      </w:r>
      <w:r>
        <w:t>Confirmar data de entrega do trabalho</w:t>
      </w:r>
    </w:p>
  </w:comment>
  <w:comment w:id="40" w:author="Fabio Furia Silva" w:date="2019-02-03T19:25:00Z" w:initials="FF">
    <w:p w14:paraId="1DAA02FC" w14:textId="77777777" w:rsidR="00F21A09" w:rsidRDefault="00F21A09">
      <w:pPr>
        <w:pStyle w:val="Textodecomentrio"/>
      </w:pPr>
      <w:r>
        <w:rPr>
          <w:rStyle w:val="Refdecomentrio"/>
        </w:rPr>
        <w:annotationRef/>
      </w:r>
      <w:r>
        <w:t>A formatação dos itens de tabela de conter:</w:t>
      </w:r>
    </w:p>
    <w:p w14:paraId="1E4130CD" w14:textId="77777777" w:rsidR="00F21A09" w:rsidRDefault="00F21A09">
      <w:pPr>
        <w:pStyle w:val="Textodecomentrio"/>
      </w:pPr>
      <w:r>
        <w:t xml:space="preserve">Parágrafo: sem </w:t>
      </w:r>
      <w:proofErr w:type="spellStart"/>
      <w:r>
        <w:t>identação</w:t>
      </w:r>
      <w:proofErr w:type="spellEnd"/>
      <w:r>
        <w:t xml:space="preserve">, com </w:t>
      </w:r>
      <w:r w:rsidR="00A0516C">
        <w:t>“</w:t>
      </w:r>
      <w:r>
        <w:t>controle de linhas órfãs</w:t>
      </w:r>
      <w:r w:rsidR="00A0516C">
        <w:t>”</w:t>
      </w:r>
      <w:r>
        <w:t xml:space="preserve"> e </w:t>
      </w:r>
      <w:r w:rsidR="00A0516C">
        <w:t>“</w:t>
      </w:r>
      <w:r>
        <w:t xml:space="preserve">mantendo as linhas </w:t>
      </w:r>
      <w:r w:rsidR="00A0516C">
        <w:t>juntas” (vide Formatação de parágrafo no Word).</w:t>
      </w:r>
    </w:p>
    <w:p w14:paraId="45F9E53D" w14:textId="77777777" w:rsidR="00B54FE9" w:rsidRDefault="00B54FE9" w:rsidP="00B54FE9">
      <w:pPr>
        <w:pStyle w:val="Textodecomentrio"/>
      </w:pPr>
      <w:r>
        <w:t>Formatação de tabela:</w:t>
      </w:r>
    </w:p>
    <w:p w14:paraId="1EDC3AEA" w14:textId="77777777" w:rsidR="00B54FE9" w:rsidRDefault="00B54FE9" w:rsidP="00B54FE9">
      <w:pPr>
        <w:pStyle w:val="Textodecomentrio"/>
      </w:pPr>
      <w:r>
        <w:t>Todas as linhas: não podem quebrar entre páginas</w:t>
      </w:r>
    </w:p>
    <w:p w14:paraId="01CCF01D" w14:textId="77777777" w:rsidR="00B54FE9" w:rsidRDefault="00B54FE9" w:rsidP="00B54FE9">
      <w:pPr>
        <w:pStyle w:val="Textodecomentrio"/>
      </w:pPr>
      <w:r>
        <w:t xml:space="preserve">1ª linha: repetir o cabeçalho no topo de cada página; deve </w:t>
      </w:r>
      <w:r w:rsidR="00617B12">
        <w:t>ser em negrito e ter fundo cinza</w:t>
      </w:r>
    </w:p>
    <w:p w14:paraId="2E24387E" w14:textId="77777777" w:rsidR="00A0516C" w:rsidRDefault="00D56D7A">
      <w:pPr>
        <w:pStyle w:val="Textodecomentrio"/>
      </w:pPr>
      <w:r>
        <w:t>Ainda a numeração deve ser automática e deve-se utilizar estilo do Word próprio (“</w:t>
      </w:r>
      <w:proofErr w:type="spellStart"/>
      <w:r>
        <w:t>Caption</w:t>
      </w:r>
      <w:proofErr w:type="spellEnd"/>
      <w:r>
        <w:t>” ou “Legenda”)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2229D3" w15:done="0"/>
  <w15:commentEx w15:paraId="6006A3BC" w15:paraIdParent="072229D3" w15:done="0"/>
  <w15:commentEx w15:paraId="3BE9C3D4" w15:paraIdParent="072229D3" w15:done="0"/>
  <w15:commentEx w15:paraId="2506A35B" w15:done="0"/>
  <w15:commentEx w15:paraId="0AB5AF55" w15:done="0"/>
  <w15:commentEx w15:paraId="2E2438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2229D3" w16cid:durableId="217C538F"/>
  <w16cid:commentId w16cid:paraId="2506A35B" w16cid:durableId="217C5391"/>
  <w16cid:commentId w16cid:paraId="0AB5AF55" w16cid:durableId="217C5392"/>
  <w16cid:commentId w16cid:paraId="45A852B9" w16cid:durableId="217C5394"/>
  <w16cid:commentId w16cid:paraId="4448B049" w16cid:durableId="217C5395"/>
  <w16cid:commentId w16cid:paraId="339FB4F7" w16cid:durableId="217C5396"/>
  <w16cid:commentId w16cid:paraId="10EE3669" w16cid:durableId="217C5397"/>
  <w16cid:commentId w16cid:paraId="2E24387E" w16cid:durableId="217C5398"/>
  <w16cid:commentId w16cid:paraId="3E97F6D8" w16cid:durableId="217C5399"/>
  <w16cid:commentId w16cid:paraId="28861C5D" w16cid:durableId="217C79C8"/>
  <w16cid:commentId w16cid:paraId="3BFAF2C7" w16cid:durableId="217C79C9"/>
  <w16cid:commentId w16cid:paraId="254091B7" w16cid:durableId="217C79CA"/>
  <w16cid:commentId w16cid:paraId="3922CFA8" w16cid:durableId="217C79C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0CF2D" w14:textId="77777777" w:rsidR="00797AAD" w:rsidRDefault="00797AAD" w:rsidP="00FA379E">
      <w:r>
        <w:separator/>
      </w:r>
    </w:p>
  </w:endnote>
  <w:endnote w:type="continuationSeparator" w:id="0">
    <w:p w14:paraId="4725E566" w14:textId="77777777" w:rsidR="00797AAD" w:rsidRDefault="00797AAD" w:rsidP="00FA3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EDC5" w14:textId="77777777" w:rsidR="0095145B" w:rsidRPr="0019248F" w:rsidRDefault="000B4E5F" w:rsidP="00FA379E">
    <w:pPr>
      <w:rPr>
        <w:lang w:val="en-US"/>
      </w:rPr>
    </w:pPr>
    <w:r w:rsidRPr="0019248F">
      <w:rPr>
        <w:lang w:val="en-US"/>
      </w:rPr>
      <w:t>Proceedings of the XII SIBGRAPI (October 1999)</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772507"/>
      <w:docPartObj>
        <w:docPartGallery w:val="Page Numbers (Bottom of Page)"/>
        <w:docPartUnique/>
      </w:docPartObj>
    </w:sdtPr>
    <w:sdtEndPr>
      <w:rPr>
        <w:noProof/>
      </w:rPr>
    </w:sdtEndPr>
    <w:sdtContent>
      <w:p w14:paraId="6AC141B9" w14:textId="4DA28BE7" w:rsidR="00F802C3" w:rsidRDefault="00F802C3" w:rsidP="00FA379E">
        <w:pPr>
          <w:pStyle w:val="Rodap"/>
        </w:pPr>
        <w:r>
          <w:fldChar w:fldCharType="begin"/>
        </w:r>
        <w:r>
          <w:instrText xml:space="preserve"> PAGE   \* MERGEFORMAT </w:instrText>
        </w:r>
        <w:r>
          <w:fldChar w:fldCharType="separate"/>
        </w:r>
        <w:r w:rsidR="001514BD">
          <w:rPr>
            <w:noProof/>
          </w:rPr>
          <w:t>4</w:t>
        </w:r>
        <w:r>
          <w:rPr>
            <w:noProof/>
          </w:rPr>
          <w:fldChar w:fldCharType="end"/>
        </w:r>
      </w:p>
    </w:sdtContent>
  </w:sdt>
  <w:p w14:paraId="13034182" w14:textId="77777777" w:rsidR="00F802C3" w:rsidRDefault="00F802C3" w:rsidP="00FA379E">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tag w:val="goog_rdk_299"/>
      <w:id w:val="1487673127"/>
    </w:sdtPr>
    <w:sdtEndPr/>
    <w:sdtContent>
      <w:p w14:paraId="613D3F8E" w14:textId="733CE95D" w:rsidR="00D34320" w:rsidRDefault="00D34320" w:rsidP="00D34320">
        <w:pPr>
          <w:pBdr>
            <w:top w:val="none" w:sz="0" w:space="0" w:color="auto"/>
            <w:left w:val="none" w:sz="0" w:space="0" w:color="auto"/>
            <w:bottom w:val="none" w:sz="0" w:space="0" w:color="auto"/>
            <w:right w:val="none" w:sz="0" w:space="0" w:color="auto"/>
            <w:between w:val="none" w:sz="0" w:space="0" w:color="auto"/>
          </w:pBdr>
          <w:spacing w:before="120" w:after="120"/>
          <w:ind w:firstLine="0"/>
          <w:rPr>
            <w:rFonts w:ascii="Courier New" w:eastAsia="Courier New" w:hAnsi="Courier New" w:cs="Courier New"/>
            <w:sz w:val="20"/>
            <w:szCs w:val="20"/>
          </w:rPr>
        </w:pPr>
        <w:r>
          <w:rPr>
            <w:sz w:val="20"/>
            <w:szCs w:val="20"/>
          </w:rPr>
          <w:t xml:space="preserve"> </w:t>
        </w:r>
        <w:r>
          <w:rPr>
            <w:rFonts w:ascii="Courier New" w:eastAsia="Courier New" w:hAnsi="Courier New" w:cs="Courier New"/>
            <w:sz w:val="20"/>
            <w:szCs w:val="20"/>
          </w:rPr>
          <w:t>Os autores podem</w:t>
        </w:r>
        <w:r w:rsidR="00C41833">
          <w:rPr>
            <w:rFonts w:ascii="Courier New" w:eastAsia="Courier New" w:hAnsi="Courier New" w:cs="Courier New"/>
            <w:sz w:val="20"/>
            <w:szCs w:val="20"/>
          </w:rPr>
          <w:t xml:space="preserve"> apenas</w:t>
        </w:r>
        <w:r>
          <w:rPr>
            <w:rFonts w:ascii="Courier New" w:eastAsia="Courier New" w:hAnsi="Courier New" w:cs="Courier New"/>
            <w:sz w:val="20"/>
            <w:szCs w:val="20"/>
          </w:rPr>
          <w:t xml:space="preserve"> ser contatados respectivamente pelos seus correios eletrônicos: </w:t>
        </w:r>
      </w:p>
      <w:p w14:paraId="71D83CCF" w14:textId="5F15E607" w:rsidR="00D34320" w:rsidRPr="00D34320" w:rsidRDefault="00D34320" w:rsidP="00D34320">
        <w:pPr>
          <w:pBdr>
            <w:top w:val="none" w:sz="0" w:space="0" w:color="auto"/>
            <w:left w:val="none" w:sz="0" w:space="0" w:color="auto"/>
            <w:bottom w:val="none" w:sz="0" w:space="0" w:color="auto"/>
            <w:right w:val="none" w:sz="0" w:space="0" w:color="auto"/>
            <w:between w:val="none" w:sz="0" w:space="0" w:color="auto"/>
          </w:pBdr>
          <w:spacing w:before="120" w:after="120"/>
          <w:ind w:firstLine="0"/>
          <w:rPr>
            <w:rFonts w:ascii="Courier New" w:eastAsia="Courier New" w:hAnsi="Courier New" w:cs="Courier New"/>
            <w:sz w:val="20"/>
            <w:szCs w:val="20"/>
          </w:rPr>
        </w:pPr>
        <w:r>
          <w:rPr>
            <w:rFonts w:ascii="Courier New" w:eastAsia="Courier New" w:hAnsi="Courier New" w:cs="Courier New"/>
            <w:sz w:val="20"/>
            <w:szCs w:val="20"/>
          </w:rPr>
          <w:t>gabriel.nascimento@aluno.faculdadeimpacta.com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 lyndsa.figueiredo@aluno.faculdadeimpacta.com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 maikon.lacerda@aluno.faculdadeimpacta.com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w:t>
        </w:r>
        <w:r w:rsidRPr="00D34320">
          <w:rPr>
            <w:rFonts w:ascii="Courier New" w:eastAsia="Courier New" w:hAnsi="Courier New" w:cs="Courier New"/>
            <w:sz w:val="20"/>
            <w:szCs w:val="20"/>
          </w:rPr>
          <w:t xml:space="preserve"> </w:t>
        </w:r>
        <w:hyperlink r:id="rId1" w:history="1">
          <w:r w:rsidR="005343AF" w:rsidRPr="00355303">
            <w:rPr>
              <w:rStyle w:val="Hyperlink"/>
              <w:rFonts w:ascii="Courier New" w:eastAsia="Courier New" w:hAnsi="Courier New" w:cs="Courier New"/>
              <w:color w:val="auto"/>
              <w:sz w:val="20"/>
              <w:szCs w:val="20"/>
              <w:u w:val="none"/>
            </w:rPr>
            <w:t>rafael.vale@aluno.faculdadeimpacta.com</w:t>
          </w:r>
        </w:hyperlink>
        <w:r w:rsidR="005343AF" w:rsidRPr="00355303">
          <w:rPr>
            <w:rStyle w:val="Hyperlink"/>
            <w:rFonts w:ascii="Courier New" w:eastAsia="Courier New" w:hAnsi="Courier New" w:cs="Courier New"/>
            <w:color w:val="auto"/>
            <w:sz w:val="20"/>
            <w:szCs w:val="20"/>
            <w:u w:val="none"/>
          </w:rPr>
          <w:t>.br</w:t>
        </w:r>
        <w:r w:rsidRPr="00355303">
          <w:rPr>
            <w:rFonts w:ascii="Courier New" w:eastAsia="Courier New" w:hAnsi="Courier New" w:cs="Courier New"/>
            <w:color w:val="auto"/>
            <w:sz w:val="20"/>
            <w:szCs w:val="20"/>
          </w:rPr>
          <w:t xml:space="preserve">; </w:t>
        </w:r>
        <w:r w:rsidR="005343AF">
          <w:rPr>
            <w:rFonts w:ascii="Courier New" w:eastAsia="Courier New" w:hAnsi="Courier New" w:cs="Courier New"/>
            <w:sz w:val="20"/>
            <w:szCs w:val="20"/>
          </w:rPr>
          <w:t>renan.goncalves</w:t>
        </w:r>
        <w:r>
          <w:rPr>
            <w:rFonts w:ascii="Courier New" w:eastAsia="Courier New" w:hAnsi="Courier New" w:cs="Courier New"/>
            <w:sz w:val="20"/>
            <w:szCs w:val="20"/>
          </w:rPr>
          <w:t>@aluno.faculdadeimpacta.com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w:t>
        </w:r>
      </w:p>
    </w:sdtContent>
  </w:sdt>
  <w:p w14:paraId="1E2D2137" w14:textId="77777777" w:rsidR="0095145B" w:rsidRPr="004318CC" w:rsidRDefault="0095145B" w:rsidP="00FA379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75465" w14:textId="77777777" w:rsidR="00797AAD" w:rsidRDefault="00797AAD" w:rsidP="00FA379E">
      <w:r>
        <w:separator/>
      </w:r>
    </w:p>
  </w:footnote>
  <w:footnote w:type="continuationSeparator" w:id="0">
    <w:p w14:paraId="22E7A584" w14:textId="77777777" w:rsidR="00797AAD" w:rsidRDefault="00797AAD" w:rsidP="00FA37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EF159" w14:textId="77777777" w:rsidR="0095145B" w:rsidRDefault="000B4E5F" w:rsidP="00FA379E">
    <w:r>
      <w:fldChar w:fldCharType="begin"/>
    </w:r>
    <w:r>
      <w:instrText>PAGE</w:instrText>
    </w:r>
    <w:r>
      <w:fldChar w:fldCharType="end"/>
    </w:r>
  </w:p>
  <w:p w14:paraId="49DDED33" w14:textId="77777777" w:rsidR="0095145B" w:rsidRDefault="000B4E5F" w:rsidP="00FA379E">
    <w:r>
      <w:t xml:space="preserve">S. </w:t>
    </w:r>
    <w:proofErr w:type="spellStart"/>
    <w:r>
      <w:t>Sandri</w:t>
    </w:r>
    <w:proofErr w:type="spellEnd"/>
    <w:r>
      <w:t xml:space="preserve">, J. Stolfi, </w:t>
    </w:r>
    <w:proofErr w:type="spellStart"/>
    <w:proofErr w:type="gramStart"/>
    <w:r>
      <w:t>L.Velho</w:t>
    </w:r>
    <w:proofErr w:type="spellEnd"/>
    <w:proofErr w:type="gramEnd"/>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AB456" w14:textId="77777777" w:rsidR="0095145B" w:rsidRDefault="00A221FE" w:rsidP="00FA379E">
    <w:ins w:id="45" w:author="Fabio Furia Silva" w:date="2019-02-03T18:10:00Z">
      <w:r>
        <w:tab/>
      </w:r>
    </w:ins>
  </w:p>
  <w:p w14:paraId="40A51F6F" w14:textId="77777777" w:rsidR="0095145B" w:rsidRDefault="0095145B" w:rsidP="00FA379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A7F92" w14:textId="77777777" w:rsidR="00C41833" w:rsidRDefault="00C4183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243C6"/>
    <w:multiLevelType w:val="hybridMultilevel"/>
    <w:tmpl w:val="81D0902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138E5F95"/>
    <w:multiLevelType w:val="hybridMultilevel"/>
    <w:tmpl w:val="3AFE807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17111771"/>
    <w:multiLevelType w:val="multilevel"/>
    <w:tmpl w:val="0416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4E346EDA"/>
    <w:multiLevelType w:val="multilevel"/>
    <w:tmpl w:val="E670F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2D0347"/>
    <w:multiLevelType w:val="hybridMultilevel"/>
    <w:tmpl w:val="EC5C33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53A24400"/>
    <w:multiLevelType w:val="hybridMultilevel"/>
    <w:tmpl w:val="04BAADC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76743ED"/>
    <w:multiLevelType w:val="multilevel"/>
    <w:tmpl w:val="717293E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58032378"/>
    <w:multiLevelType w:val="hybridMultilevel"/>
    <w:tmpl w:val="BAC0D1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94C13A7"/>
    <w:multiLevelType w:val="hybridMultilevel"/>
    <w:tmpl w:val="6958D82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65D26F48"/>
    <w:multiLevelType w:val="hybridMultilevel"/>
    <w:tmpl w:val="FEB06F6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685426F8"/>
    <w:multiLevelType w:val="hybridMultilevel"/>
    <w:tmpl w:val="85FEC4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AAA17CC"/>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C312D10"/>
    <w:multiLevelType w:val="hybridMultilevel"/>
    <w:tmpl w:val="DC0A06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6"/>
  </w:num>
  <w:num w:numId="3">
    <w:abstractNumId w:val="2"/>
  </w:num>
  <w:num w:numId="4">
    <w:abstractNumId w:val="11"/>
  </w:num>
  <w:num w:numId="5">
    <w:abstractNumId w:val="0"/>
  </w:num>
  <w:num w:numId="6">
    <w:abstractNumId w:val="5"/>
  </w:num>
  <w:num w:numId="7">
    <w:abstractNumId w:val="9"/>
  </w:num>
  <w:num w:numId="8">
    <w:abstractNumId w:val="8"/>
  </w:num>
  <w:num w:numId="9">
    <w:abstractNumId w:val="1"/>
  </w:num>
  <w:num w:numId="10">
    <w:abstractNumId w:val="7"/>
  </w:num>
  <w:num w:numId="11">
    <w:abstractNumId w:val="12"/>
  </w:num>
  <w:num w:numId="12">
    <w:abstractNumId w:val="10"/>
  </w:num>
  <w:num w:numId="13">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abio Furia Silva">
    <w15:presenceInfo w15:providerId="Windows Live" w15:userId="9a58c8a0a32987d7"/>
  </w15:person>
  <w15:person w15:author="Renan Rossini">
    <w15:presenceInfo w15:providerId="None" w15:userId="Renan Ross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9E1"/>
    <w:rsid w:val="000070EB"/>
    <w:rsid w:val="00056102"/>
    <w:rsid w:val="00066F18"/>
    <w:rsid w:val="000864B3"/>
    <w:rsid w:val="000A09FD"/>
    <w:rsid w:val="000B29CC"/>
    <w:rsid w:val="000B4E5F"/>
    <w:rsid w:val="000C1D20"/>
    <w:rsid w:val="000D48A4"/>
    <w:rsid w:val="000E56BD"/>
    <w:rsid w:val="000F3F53"/>
    <w:rsid w:val="00115DE3"/>
    <w:rsid w:val="00125BCB"/>
    <w:rsid w:val="00131EA8"/>
    <w:rsid w:val="0013288F"/>
    <w:rsid w:val="0014283A"/>
    <w:rsid w:val="001514BD"/>
    <w:rsid w:val="00155484"/>
    <w:rsid w:val="0016638D"/>
    <w:rsid w:val="00170E29"/>
    <w:rsid w:val="0018491B"/>
    <w:rsid w:val="00186941"/>
    <w:rsid w:val="0019248F"/>
    <w:rsid w:val="001A3840"/>
    <w:rsid w:val="001B2A6F"/>
    <w:rsid w:val="00210FF6"/>
    <w:rsid w:val="00216F22"/>
    <w:rsid w:val="0023055D"/>
    <w:rsid w:val="00242B6A"/>
    <w:rsid w:val="0026371D"/>
    <w:rsid w:val="00273DF7"/>
    <w:rsid w:val="00281235"/>
    <w:rsid w:val="00292983"/>
    <w:rsid w:val="002A3633"/>
    <w:rsid w:val="002A767B"/>
    <w:rsid w:val="002B0CFD"/>
    <w:rsid w:val="00337E90"/>
    <w:rsid w:val="00340419"/>
    <w:rsid w:val="00355303"/>
    <w:rsid w:val="00362ED5"/>
    <w:rsid w:val="0036325E"/>
    <w:rsid w:val="003707ED"/>
    <w:rsid w:val="003A2663"/>
    <w:rsid w:val="003B2043"/>
    <w:rsid w:val="003F13EA"/>
    <w:rsid w:val="00401B7A"/>
    <w:rsid w:val="0041736B"/>
    <w:rsid w:val="00422E1C"/>
    <w:rsid w:val="004278AB"/>
    <w:rsid w:val="004318CC"/>
    <w:rsid w:val="00432CFA"/>
    <w:rsid w:val="00433FC6"/>
    <w:rsid w:val="00443A26"/>
    <w:rsid w:val="004451B6"/>
    <w:rsid w:val="004638CD"/>
    <w:rsid w:val="0047393E"/>
    <w:rsid w:val="00474282"/>
    <w:rsid w:val="00484032"/>
    <w:rsid w:val="004849CB"/>
    <w:rsid w:val="0048721D"/>
    <w:rsid w:val="00492DE0"/>
    <w:rsid w:val="00495444"/>
    <w:rsid w:val="004A7686"/>
    <w:rsid w:val="004B2FD8"/>
    <w:rsid w:val="004C285B"/>
    <w:rsid w:val="004C787F"/>
    <w:rsid w:val="004D4150"/>
    <w:rsid w:val="004E4602"/>
    <w:rsid w:val="00506984"/>
    <w:rsid w:val="00511456"/>
    <w:rsid w:val="00516551"/>
    <w:rsid w:val="005336FF"/>
    <w:rsid w:val="005343AF"/>
    <w:rsid w:val="005402C8"/>
    <w:rsid w:val="00553494"/>
    <w:rsid w:val="005574A0"/>
    <w:rsid w:val="00570947"/>
    <w:rsid w:val="00584FEC"/>
    <w:rsid w:val="005C09E5"/>
    <w:rsid w:val="005D7AB0"/>
    <w:rsid w:val="005E4C1D"/>
    <w:rsid w:val="0060772E"/>
    <w:rsid w:val="006115AC"/>
    <w:rsid w:val="00617B12"/>
    <w:rsid w:val="00623B99"/>
    <w:rsid w:val="00627156"/>
    <w:rsid w:val="00636D42"/>
    <w:rsid w:val="00645D5F"/>
    <w:rsid w:val="00646DFB"/>
    <w:rsid w:val="00647DB9"/>
    <w:rsid w:val="006618F9"/>
    <w:rsid w:val="006712C2"/>
    <w:rsid w:val="00675EC3"/>
    <w:rsid w:val="006833C6"/>
    <w:rsid w:val="006837B6"/>
    <w:rsid w:val="006B3F23"/>
    <w:rsid w:val="006E57ED"/>
    <w:rsid w:val="006E7B8E"/>
    <w:rsid w:val="006F4A60"/>
    <w:rsid w:val="007025CF"/>
    <w:rsid w:val="00707736"/>
    <w:rsid w:val="0071000D"/>
    <w:rsid w:val="007222FB"/>
    <w:rsid w:val="007354C2"/>
    <w:rsid w:val="00735A4D"/>
    <w:rsid w:val="00737DF1"/>
    <w:rsid w:val="007704B4"/>
    <w:rsid w:val="00777CF2"/>
    <w:rsid w:val="00785811"/>
    <w:rsid w:val="00796725"/>
    <w:rsid w:val="00797AAD"/>
    <w:rsid w:val="007D7562"/>
    <w:rsid w:val="007E7258"/>
    <w:rsid w:val="007F5FAE"/>
    <w:rsid w:val="007F721E"/>
    <w:rsid w:val="00812DEF"/>
    <w:rsid w:val="00820E0B"/>
    <w:rsid w:val="00825BE3"/>
    <w:rsid w:val="008323F3"/>
    <w:rsid w:val="00841208"/>
    <w:rsid w:val="00841332"/>
    <w:rsid w:val="008479D8"/>
    <w:rsid w:val="00893399"/>
    <w:rsid w:val="008A2C64"/>
    <w:rsid w:val="008B4BF5"/>
    <w:rsid w:val="008D371C"/>
    <w:rsid w:val="008E3029"/>
    <w:rsid w:val="008F22C4"/>
    <w:rsid w:val="009045D9"/>
    <w:rsid w:val="009264FA"/>
    <w:rsid w:val="0095145B"/>
    <w:rsid w:val="009550E5"/>
    <w:rsid w:val="00957C13"/>
    <w:rsid w:val="00965899"/>
    <w:rsid w:val="00976466"/>
    <w:rsid w:val="00981AF6"/>
    <w:rsid w:val="00984C8B"/>
    <w:rsid w:val="00993BF3"/>
    <w:rsid w:val="009944F6"/>
    <w:rsid w:val="009A17EC"/>
    <w:rsid w:val="009C3785"/>
    <w:rsid w:val="009F71B4"/>
    <w:rsid w:val="00A0257E"/>
    <w:rsid w:val="00A0516C"/>
    <w:rsid w:val="00A119D8"/>
    <w:rsid w:val="00A221FE"/>
    <w:rsid w:val="00A263DA"/>
    <w:rsid w:val="00A63F43"/>
    <w:rsid w:val="00A83A61"/>
    <w:rsid w:val="00A9655D"/>
    <w:rsid w:val="00AB18BC"/>
    <w:rsid w:val="00AB29B4"/>
    <w:rsid w:val="00AB2F2A"/>
    <w:rsid w:val="00AE6D5B"/>
    <w:rsid w:val="00B52025"/>
    <w:rsid w:val="00B54FE9"/>
    <w:rsid w:val="00B669E1"/>
    <w:rsid w:val="00B72F49"/>
    <w:rsid w:val="00B82CF0"/>
    <w:rsid w:val="00B86964"/>
    <w:rsid w:val="00B93221"/>
    <w:rsid w:val="00BB005A"/>
    <w:rsid w:val="00BC3032"/>
    <w:rsid w:val="00BD77C9"/>
    <w:rsid w:val="00BF0927"/>
    <w:rsid w:val="00BF6576"/>
    <w:rsid w:val="00C107D4"/>
    <w:rsid w:val="00C2668D"/>
    <w:rsid w:val="00C30F6B"/>
    <w:rsid w:val="00C41833"/>
    <w:rsid w:val="00C44CA6"/>
    <w:rsid w:val="00C44DE3"/>
    <w:rsid w:val="00C506BE"/>
    <w:rsid w:val="00C5495F"/>
    <w:rsid w:val="00C65167"/>
    <w:rsid w:val="00C868E9"/>
    <w:rsid w:val="00C92326"/>
    <w:rsid w:val="00CB087D"/>
    <w:rsid w:val="00CB4013"/>
    <w:rsid w:val="00CB7B92"/>
    <w:rsid w:val="00CE5A30"/>
    <w:rsid w:val="00D23ACF"/>
    <w:rsid w:val="00D24B9A"/>
    <w:rsid w:val="00D31AF2"/>
    <w:rsid w:val="00D322D7"/>
    <w:rsid w:val="00D34320"/>
    <w:rsid w:val="00D35076"/>
    <w:rsid w:val="00D56D7A"/>
    <w:rsid w:val="00D57419"/>
    <w:rsid w:val="00D91384"/>
    <w:rsid w:val="00D969A6"/>
    <w:rsid w:val="00DF2E08"/>
    <w:rsid w:val="00E37A42"/>
    <w:rsid w:val="00E44C56"/>
    <w:rsid w:val="00E513F8"/>
    <w:rsid w:val="00E539D5"/>
    <w:rsid w:val="00E641A0"/>
    <w:rsid w:val="00E70D09"/>
    <w:rsid w:val="00E74309"/>
    <w:rsid w:val="00EB7118"/>
    <w:rsid w:val="00ED2188"/>
    <w:rsid w:val="00ED5808"/>
    <w:rsid w:val="00ED6770"/>
    <w:rsid w:val="00ED7839"/>
    <w:rsid w:val="00EE6FE3"/>
    <w:rsid w:val="00EF0B12"/>
    <w:rsid w:val="00F00678"/>
    <w:rsid w:val="00F03AE6"/>
    <w:rsid w:val="00F0524A"/>
    <w:rsid w:val="00F109AA"/>
    <w:rsid w:val="00F10A4B"/>
    <w:rsid w:val="00F21A09"/>
    <w:rsid w:val="00F23883"/>
    <w:rsid w:val="00F42324"/>
    <w:rsid w:val="00F506F5"/>
    <w:rsid w:val="00F51EF9"/>
    <w:rsid w:val="00F6251E"/>
    <w:rsid w:val="00F70712"/>
    <w:rsid w:val="00F802C3"/>
    <w:rsid w:val="00F81013"/>
    <w:rsid w:val="00FA379E"/>
    <w:rsid w:val="00FB075B"/>
    <w:rsid w:val="00FB6178"/>
    <w:rsid w:val="00FB7F4A"/>
    <w:rsid w:val="00FF61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BC8AD"/>
  <w15:docId w15:val="{95620A81-5AF2-E94F-8E9A-EC0C9489F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color w:val="000000"/>
        <w:sz w:val="24"/>
        <w:szCs w:val="24"/>
        <w:lang w:val="en-US" w:eastAsia="pt-BR" w:bidi="ar-SA"/>
      </w:rPr>
    </w:rPrDefault>
    <w:pPrDefault>
      <w:pPr>
        <w:pBdr>
          <w:top w:val="nil"/>
          <w:left w:val="nil"/>
          <w:bottom w:val="nil"/>
          <w:right w:val="nil"/>
          <w:between w:val="nil"/>
        </w:pBdr>
        <w:tabs>
          <w:tab w:val="left" w:pos="720"/>
        </w:tabs>
        <w:spacing w:before="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79E"/>
    <w:pPr>
      <w:spacing w:before="0"/>
      <w:ind w:firstLine="567"/>
    </w:pPr>
    <w:rPr>
      <w:rFonts w:ascii="Times New Roman" w:hAnsi="Times New Roman"/>
      <w:lang w:val="pt-BR"/>
    </w:rPr>
  </w:style>
  <w:style w:type="paragraph" w:styleId="Ttulo1">
    <w:name w:val="heading 1"/>
    <w:basedOn w:val="Normal"/>
    <w:next w:val="Normal"/>
    <w:uiPriority w:val="9"/>
    <w:qFormat/>
    <w:rsid w:val="0014283A"/>
    <w:pPr>
      <w:keepNext/>
      <w:keepLines/>
      <w:numPr>
        <w:numId w:val="2"/>
      </w:numPr>
      <w:spacing w:before="360" w:after="120"/>
      <w:outlineLvl w:val="0"/>
    </w:pPr>
    <w:rPr>
      <w:b/>
      <w:sz w:val="32"/>
      <w:szCs w:val="48"/>
    </w:rPr>
  </w:style>
  <w:style w:type="paragraph" w:styleId="Ttulo2">
    <w:name w:val="heading 2"/>
    <w:basedOn w:val="Normal"/>
    <w:next w:val="Normal"/>
    <w:uiPriority w:val="9"/>
    <w:unhideWhenUsed/>
    <w:qFormat/>
    <w:rsid w:val="00E641A0"/>
    <w:pPr>
      <w:keepNext/>
      <w:keepLines/>
      <w:numPr>
        <w:ilvl w:val="1"/>
        <w:numId w:val="2"/>
      </w:numPr>
      <w:spacing w:before="360" w:after="80"/>
      <w:outlineLvl w:val="1"/>
    </w:pPr>
    <w:rPr>
      <w:b/>
      <w:sz w:val="28"/>
      <w:szCs w:val="36"/>
    </w:rPr>
  </w:style>
  <w:style w:type="paragraph" w:styleId="Ttulo3">
    <w:name w:val="heading 3"/>
    <w:basedOn w:val="Normal"/>
    <w:next w:val="Normal"/>
    <w:uiPriority w:val="9"/>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4638CD"/>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638C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638C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rsid w:val="00AB18BC"/>
    <w:pPr>
      <w:keepNext/>
      <w:keepLines/>
      <w:spacing w:before="480" w:after="120"/>
      <w:jc w:val="center"/>
      <w:pPrChange w:id="0" w:author="Fabio Furia Silva" w:date="2019-02-03T18:29:00Z">
        <w:pPr>
          <w:keepNext/>
          <w:keepLines/>
          <w:pBdr>
            <w:top w:val="nil"/>
            <w:left w:val="nil"/>
            <w:bottom w:val="nil"/>
            <w:right w:val="nil"/>
            <w:between w:val="nil"/>
          </w:pBdr>
          <w:tabs>
            <w:tab w:val="left" w:pos="720"/>
          </w:tabs>
          <w:spacing w:before="480" w:after="120"/>
          <w:jc w:val="both"/>
        </w:pPr>
      </w:pPrChange>
    </w:pPr>
    <w:rPr>
      <w:b/>
      <w:sz w:val="32"/>
      <w:szCs w:val="72"/>
      <w:rPrChange w:id="0" w:author="Fabio Furia Silva" w:date="2019-02-03T18:29:00Z">
        <w:rPr>
          <w:rFonts w:eastAsia="Times" w:cs="Times"/>
          <w:b/>
          <w:color w:val="000000"/>
          <w:sz w:val="48"/>
          <w:szCs w:val="72"/>
          <w:lang w:val="pt-BR" w:eastAsia="pt-BR" w:bidi="ar-SA"/>
        </w:rPr>
      </w:rPrChange>
    </w:rPr>
  </w:style>
  <w:style w:type="paragraph" w:styleId="Subttulo">
    <w:name w:val="Subtitle"/>
    <w:basedOn w:val="Normal"/>
    <w:next w:val="Normal"/>
    <w:uiPriority w:val="11"/>
    <w:qFormat/>
    <w:rsid w:val="0014283A"/>
    <w:pPr>
      <w:keepNext/>
      <w:keepLines/>
      <w:spacing w:before="360" w:after="80"/>
      <w:pPrChange w:id="1" w:author="Fabio Furia Silva" w:date="2019-02-03T18:28:00Z">
        <w:pPr>
          <w:keepNext/>
          <w:keepLines/>
          <w:pBdr>
            <w:top w:val="nil"/>
            <w:left w:val="nil"/>
            <w:bottom w:val="nil"/>
            <w:right w:val="nil"/>
            <w:between w:val="nil"/>
          </w:pBdr>
          <w:tabs>
            <w:tab w:val="left" w:pos="720"/>
          </w:tabs>
          <w:spacing w:before="360" w:after="80"/>
          <w:jc w:val="both"/>
        </w:pPr>
      </w:pPrChange>
    </w:pPr>
    <w:rPr>
      <w:rFonts w:eastAsia="Georgia" w:cs="Georgia"/>
      <w:b/>
      <w:color w:val="auto"/>
      <w:sz w:val="32"/>
      <w:szCs w:val="48"/>
      <w:rPrChange w:id="1" w:author="Fabio Furia Silva" w:date="2019-02-03T18:28:00Z">
        <w:rPr>
          <w:rFonts w:ascii="Georgia" w:eastAsia="Georgia" w:hAnsi="Georgia" w:cs="Georgia"/>
          <w:i/>
          <w:sz w:val="48"/>
          <w:szCs w:val="48"/>
          <w:lang w:val="pt-BR" w:eastAsia="pt-BR" w:bidi="ar-SA"/>
        </w:rPr>
      </w:rPrChange>
    </w:rPr>
  </w:style>
  <w:style w:type="table" w:customStyle="1" w:styleId="1">
    <w:name w:val="1"/>
    <w:basedOn w:val="Tabelanormal"/>
    <w:tblPr>
      <w:tblStyleRowBandSize w:val="1"/>
      <w:tblStyleColBandSize w:val="1"/>
      <w:tblCellMar>
        <w:top w:w="100" w:type="dxa"/>
        <w:left w:w="100" w:type="dxa"/>
        <w:bottom w:w="100" w:type="dxa"/>
        <w:right w:w="100" w:type="dxa"/>
      </w:tblCellMar>
    </w:tblPr>
  </w:style>
  <w:style w:type="paragraph" w:styleId="Rodap">
    <w:name w:val="footer"/>
    <w:basedOn w:val="Normal"/>
    <w:link w:val="RodapChar"/>
    <w:uiPriority w:val="99"/>
    <w:unhideWhenUsed/>
    <w:rsid w:val="00F802C3"/>
    <w:pPr>
      <w:tabs>
        <w:tab w:val="clear" w:pos="720"/>
        <w:tab w:val="center" w:pos="4252"/>
        <w:tab w:val="right" w:pos="8504"/>
      </w:tabs>
    </w:pPr>
  </w:style>
  <w:style w:type="character" w:customStyle="1" w:styleId="RodapChar">
    <w:name w:val="Rodapé Char"/>
    <w:basedOn w:val="Fontepargpadro"/>
    <w:link w:val="Rodap"/>
    <w:uiPriority w:val="99"/>
    <w:rsid w:val="00F802C3"/>
  </w:style>
  <w:style w:type="paragraph" w:styleId="Cabealho">
    <w:name w:val="header"/>
    <w:basedOn w:val="Normal"/>
    <w:link w:val="CabealhoChar"/>
    <w:uiPriority w:val="99"/>
    <w:unhideWhenUsed/>
    <w:rsid w:val="00F802C3"/>
    <w:pPr>
      <w:tabs>
        <w:tab w:val="clear" w:pos="720"/>
        <w:tab w:val="center" w:pos="4252"/>
        <w:tab w:val="right" w:pos="8504"/>
      </w:tabs>
    </w:pPr>
  </w:style>
  <w:style w:type="character" w:customStyle="1" w:styleId="CabealhoChar">
    <w:name w:val="Cabeçalho Char"/>
    <w:basedOn w:val="Fontepargpadro"/>
    <w:link w:val="Cabealho"/>
    <w:uiPriority w:val="99"/>
    <w:rsid w:val="00F802C3"/>
  </w:style>
  <w:style w:type="character" w:styleId="Refdecomentrio">
    <w:name w:val="annotation reference"/>
    <w:basedOn w:val="Fontepargpadro"/>
    <w:uiPriority w:val="99"/>
    <w:semiHidden/>
    <w:unhideWhenUsed/>
    <w:rsid w:val="00F00678"/>
    <w:rPr>
      <w:sz w:val="16"/>
      <w:szCs w:val="16"/>
    </w:rPr>
  </w:style>
  <w:style w:type="paragraph" w:styleId="Textodecomentrio">
    <w:name w:val="annotation text"/>
    <w:basedOn w:val="Normal"/>
    <w:link w:val="TextodecomentrioChar"/>
    <w:uiPriority w:val="99"/>
    <w:unhideWhenUsed/>
    <w:rsid w:val="00F00678"/>
    <w:rPr>
      <w:sz w:val="20"/>
      <w:szCs w:val="20"/>
    </w:rPr>
  </w:style>
  <w:style w:type="character" w:customStyle="1" w:styleId="TextodecomentrioChar">
    <w:name w:val="Texto de comentário Char"/>
    <w:basedOn w:val="Fontepargpadro"/>
    <w:link w:val="Textodecomentrio"/>
    <w:uiPriority w:val="99"/>
    <w:rsid w:val="00F00678"/>
    <w:rPr>
      <w:sz w:val="20"/>
      <w:szCs w:val="20"/>
    </w:rPr>
  </w:style>
  <w:style w:type="paragraph" w:styleId="Assuntodocomentrio">
    <w:name w:val="annotation subject"/>
    <w:basedOn w:val="Textodecomentrio"/>
    <w:next w:val="Textodecomentrio"/>
    <w:link w:val="AssuntodocomentrioChar"/>
    <w:uiPriority w:val="99"/>
    <w:semiHidden/>
    <w:unhideWhenUsed/>
    <w:rsid w:val="00F00678"/>
    <w:rPr>
      <w:b/>
      <w:bCs/>
    </w:rPr>
  </w:style>
  <w:style w:type="character" w:customStyle="1" w:styleId="AssuntodocomentrioChar">
    <w:name w:val="Assunto do comentário Char"/>
    <w:basedOn w:val="TextodecomentrioChar"/>
    <w:link w:val="Assuntodocomentrio"/>
    <w:uiPriority w:val="99"/>
    <w:semiHidden/>
    <w:rsid w:val="00F00678"/>
    <w:rPr>
      <w:b/>
      <w:bCs/>
      <w:sz w:val="20"/>
      <w:szCs w:val="20"/>
    </w:rPr>
  </w:style>
  <w:style w:type="paragraph" w:styleId="Textodebalo">
    <w:name w:val="Balloon Text"/>
    <w:basedOn w:val="Normal"/>
    <w:link w:val="TextodebaloChar"/>
    <w:uiPriority w:val="99"/>
    <w:semiHidden/>
    <w:unhideWhenUsed/>
    <w:rsid w:val="00BF6576"/>
    <w:rPr>
      <w:rFonts w:ascii="Segoe UI" w:hAnsi="Segoe UI" w:cs="Segoe UI"/>
      <w:sz w:val="22"/>
      <w:szCs w:val="18"/>
    </w:rPr>
  </w:style>
  <w:style w:type="character" w:customStyle="1" w:styleId="TextodebaloChar">
    <w:name w:val="Texto de balão Char"/>
    <w:basedOn w:val="Fontepargpadro"/>
    <w:link w:val="Textodebalo"/>
    <w:uiPriority w:val="99"/>
    <w:semiHidden/>
    <w:rsid w:val="00BF6576"/>
    <w:rPr>
      <w:rFonts w:ascii="Segoe UI" w:hAnsi="Segoe UI" w:cs="Segoe UI"/>
      <w:sz w:val="22"/>
      <w:szCs w:val="18"/>
      <w:lang w:val="pt-BR"/>
    </w:rPr>
  </w:style>
  <w:style w:type="character" w:customStyle="1" w:styleId="Ttulo7Char">
    <w:name w:val="Título 7 Char"/>
    <w:basedOn w:val="Fontepargpadro"/>
    <w:link w:val="Ttulo7"/>
    <w:uiPriority w:val="9"/>
    <w:semiHidden/>
    <w:rsid w:val="004638CD"/>
    <w:rPr>
      <w:rFonts w:asciiTheme="majorHAnsi" w:eastAsiaTheme="majorEastAsia" w:hAnsiTheme="majorHAnsi" w:cstheme="majorBidi"/>
      <w:i/>
      <w:iCs/>
      <w:color w:val="243F60" w:themeColor="accent1" w:themeShade="7F"/>
      <w:lang w:val="pt-BR"/>
    </w:rPr>
  </w:style>
  <w:style w:type="character" w:customStyle="1" w:styleId="Ttulo8Char">
    <w:name w:val="Título 8 Char"/>
    <w:basedOn w:val="Fontepargpadro"/>
    <w:link w:val="Ttulo8"/>
    <w:uiPriority w:val="9"/>
    <w:semiHidden/>
    <w:rsid w:val="004638CD"/>
    <w:rPr>
      <w:rFonts w:asciiTheme="majorHAnsi" w:eastAsiaTheme="majorEastAsia" w:hAnsiTheme="majorHAnsi" w:cstheme="majorBidi"/>
      <w:color w:val="272727" w:themeColor="text1" w:themeTint="D8"/>
      <w:sz w:val="21"/>
      <w:szCs w:val="21"/>
      <w:lang w:val="pt-BR"/>
    </w:rPr>
  </w:style>
  <w:style w:type="character" w:customStyle="1" w:styleId="Ttulo9Char">
    <w:name w:val="Título 9 Char"/>
    <w:basedOn w:val="Fontepargpadro"/>
    <w:link w:val="Ttulo9"/>
    <w:uiPriority w:val="9"/>
    <w:semiHidden/>
    <w:rsid w:val="004638CD"/>
    <w:rPr>
      <w:rFonts w:asciiTheme="majorHAnsi" w:eastAsiaTheme="majorEastAsia" w:hAnsiTheme="majorHAnsi" w:cstheme="majorBidi"/>
      <w:i/>
      <w:iCs/>
      <w:color w:val="272727" w:themeColor="text1" w:themeTint="D8"/>
      <w:sz w:val="21"/>
      <w:szCs w:val="21"/>
      <w:lang w:val="pt-BR"/>
    </w:rPr>
  </w:style>
  <w:style w:type="paragraph" w:styleId="Textodenotaderodap">
    <w:name w:val="footnote text"/>
    <w:basedOn w:val="Normal"/>
    <w:link w:val="TextodenotaderodapChar"/>
    <w:uiPriority w:val="99"/>
    <w:unhideWhenUsed/>
    <w:rsid w:val="00647DB9"/>
    <w:pPr>
      <w:ind w:firstLine="0"/>
    </w:pPr>
    <w:rPr>
      <w:sz w:val="20"/>
      <w:szCs w:val="20"/>
    </w:rPr>
  </w:style>
  <w:style w:type="character" w:customStyle="1" w:styleId="TextodenotaderodapChar">
    <w:name w:val="Texto de nota de rodapé Char"/>
    <w:basedOn w:val="Fontepargpadro"/>
    <w:link w:val="Textodenotaderodap"/>
    <w:uiPriority w:val="99"/>
    <w:rsid w:val="00647DB9"/>
    <w:rPr>
      <w:rFonts w:ascii="Times New Roman" w:hAnsi="Times New Roman"/>
      <w:sz w:val="20"/>
      <w:szCs w:val="20"/>
      <w:lang w:val="pt-BR"/>
    </w:rPr>
  </w:style>
  <w:style w:type="character" w:styleId="Refdenotaderodap">
    <w:name w:val="footnote reference"/>
    <w:basedOn w:val="Fontepargpadro"/>
    <w:uiPriority w:val="99"/>
    <w:semiHidden/>
    <w:unhideWhenUsed/>
    <w:rsid w:val="00511456"/>
    <w:rPr>
      <w:vertAlign w:val="superscript"/>
    </w:rPr>
  </w:style>
  <w:style w:type="character" w:styleId="Hyperlink">
    <w:name w:val="Hyperlink"/>
    <w:basedOn w:val="Fontepargpadro"/>
    <w:uiPriority w:val="99"/>
    <w:unhideWhenUsed/>
    <w:rsid w:val="00484032"/>
    <w:rPr>
      <w:color w:val="0000FF" w:themeColor="hyperlink"/>
      <w:u w:val="single"/>
    </w:rPr>
  </w:style>
  <w:style w:type="character" w:customStyle="1" w:styleId="UnresolvedMention1">
    <w:name w:val="Unresolved Mention1"/>
    <w:basedOn w:val="Fontepargpadro"/>
    <w:uiPriority w:val="99"/>
    <w:semiHidden/>
    <w:unhideWhenUsed/>
    <w:rsid w:val="00484032"/>
    <w:rPr>
      <w:color w:val="605E5C"/>
      <w:shd w:val="clear" w:color="auto" w:fill="E1DFDD"/>
    </w:rPr>
  </w:style>
  <w:style w:type="paragraph" w:styleId="PargrafodaLista">
    <w:name w:val="List Paragraph"/>
    <w:basedOn w:val="Normal"/>
    <w:uiPriority w:val="34"/>
    <w:qFormat/>
    <w:rsid w:val="00FA379E"/>
    <w:pPr>
      <w:ind w:left="720"/>
      <w:contextualSpacing/>
    </w:pPr>
  </w:style>
  <w:style w:type="paragraph" w:styleId="Legenda">
    <w:name w:val="caption"/>
    <w:basedOn w:val="Normal"/>
    <w:next w:val="Normal"/>
    <w:link w:val="LegendaChar"/>
    <w:uiPriority w:val="35"/>
    <w:unhideWhenUsed/>
    <w:qFormat/>
    <w:rsid w:val="00D57419"/>
    <w:pPr>
      <w:spacing w:after="120"/>
      <w:ind w:firstLine="0"/>
    </w:pPr>
    <w:rPr>
      <w:b/>
      <w:iCs/>
      <w:color w:val="auto"/>
      <w:sz w:val="20"/>
      <w:szCs w:val="18"/>
    </w:rPr>
  </w:style>
  <w:style w:type="paragraph" w:customStyle="1" w:styleId="Imagem">
    <w:name w:val="Imagem"/>
    <w:basedOn w:val="Normal"/>
    <w:qFormat/>
    <w:rsid w:val="00C65167"/>
    <w:pPr>
      <w:keepNext/>
      <w:keepLines/>
      <w:pBdr>
        <w:top w:val="none" w:sz="0" w:space="0" w:color="auto"/>
        <w:left w:val="none" w:sz="0" w:space="0" w:color="auto"/>
        <w:bottom w:val="none" w:sz="0" w:space="0" w:color="auto"/>
        <w:right w:val="none" w:sz="0" w:space="0" w:color="auto"/>
        <w:between w:val="none" w:sz="0" w:space="0" w:color="auto"/>
      </w:pBdr>
      <w:ind w:firstLine="0"/>
      <w:jc w:val="center"/>
    </w:pPr>
    <w:rPr>
      <w:noProof/>
    </w:rPr>
  </w:style>
  <w:style w:type="paragraph" w:customStyle="1" w:styleId="LegendaTabela">
    <w:name w:val="LegendaTabela"/>
    <w:basedOn w:val="Legenda"/>
    <w:link w:val="LegendaTabelaChar"/>
    <w:qFormat/>
    <w:rsid w:val="00D57419"/>
    <w:pPr>
      <w:spacing w:before="120" w:after="0"/>
    </w:pPr>
  </w:style>
  <w:style w:type="character" w:customStyle="1" w:styleId="LegendaChar">
    <w:name w:val="Legenda Char"/>
    <w:basedOn w:val="Fontepargpadro"/>
    <w:link w:val="Legenda"/>
    <w:uiPriority w:val="35"/>
    <w:rsid w:val="00D57419"/>
    <w:rPr>
      <w:rFonts w:ascii="Times New Roman" w:hAnsi="Times New Roman"/>
      <w:b/>
      <w:iCs/>
      <w:color w:val="auto"/>
      <w:sz w:val="20"/>
      <w:szCs w:val="18"/>
      <w:lang w:val="pt-BR"/>
    </w:rPr>
  </w:style>
  <w:style w:type="character" w:customStyle="1" w:styleId="LegendaTabelaChar">
    <w:name w:val="LegendaTabela Char"/>
    <w:basedOn w:val="LegendaChar"/>
    <w:link w:val="LegendaTabela"/>
    <w:rsid w:val="00D57419"/>
    <w:rPr>
      <w:rFonts w:ascii="Times New Roman" w:hAnsi="Times New Roman"/>
      <w:b/>
      <w:iCs/>
      <w:color w:val="auto"/>
      <w:sz w:val="20"/>
      <w:szCs w:val="18"/>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185456">
      <w:bodyDiv w:val="1"/>
      <w:marLeft w:val="0"/>
      <w:marRight w:val="0"/>
      <w:marTop w:val="0"/>
      <w:marBottom w:val="0"/>
      <w:divBdr>
        <w:top w:val="none" w:sz="0" w:space="0" w:color="auto"/>
        <w:left w:val="none" w:sz="0" w:space="0" w:color="auto"/>
        <w:bottom w:val="none" w:sz="0" w:space="0" w:color="auto"/>
        <w:right w:val="none" w:sz="0" w:space="0" w:color="auto"/>
      </w:divBdr>
      <w:divsChild>
        <w:div w:id="947587674">
          <w:marLeft w:val="0"/>
          <w:marRight w:val="0"/>
          <w:marTop w:val="0"/>
          <w:marBottom w:val="0"/>
          <w:divBdr>
            <w:top w:val="none" w:sz="0" w:space="0" w:color="auto"/>
            <w:left w:val="none" w:sz="0" w:space="0" w:color="auto"/>
            <w:bottom w:val="none" w:sz="0" w:space="0" w:color="auto"/>
            <w:right w:val="none" w:sz="0" w:space="0" w:color="auto"/>
          </w:divBdr>
        </w:div>
        <w:div w:id="399207180">
          <w:marLeft w:val="0"/>
          <w:marRight w:val="0"/>
          <w:marTop w:val="0"/>
          <w:marBottom w:val="0"/>
          <w:divBdr>
            <w:top w:val="none" w:sz="0" w:space="0" w:color="auto"/>
            <w:left w:val="none" w:sz="0" w:space="0" w:color="auto"/>
            <w:bottom w:val="none" w:sz="0" w:space="0" w:color="auto"/>
            <w:right w:val="none" w:sz="0" w:space="0" w:color="auto"/>
          </w:divBdr>
        </w:div>
        <w:div w:id="1292590299">
          <w:marLeft w:val="0"/>
          <w:marRight w:val="0"/>
          <w:marTop w:val="0"/>
          <w:marBottom w:val="0"/>
          <w:divBdr>
            <w:top w:val="none" w:sz="0" w:space="0" w:color="auto"/>
            <w:left w:val="none" w:sz="0" w:space="0" w:color="auto"/>
            <w:bottom w:val="none" w:sz="0" w:space="0" w:color="auto"/>
            <w:right w:val="none" w:sz="0" w:space="0" w:color="auto"/>
          </w:divBdr>
        </w:div>
        <w:div w:id="1925262910">
          <w:marLeft w:val="0"/>
          <w:marRight w:val="0"/>
          <w:marTop w:val="0"/>
          <w:marBottom w:val="0"/>
          <w:divBdr>
            <w:top w:val="none" w:sz="0" w:space="0" w:color="auto"/>
            <w:left w:val="none" w:sz="0" w:space="0" w:color="auto"/>
            <w:bottom w:val="none" w:sz="0" w:space="0" w:color="auto"/>
            <w:right w:val="none" w:sz="0" w:space="0" w:color="auto"/>
          </w:divBdr>
        </w:div>
        <w:div w:id="400368238">
          <w:marLeft w:val="0"/>
          <w:marRight w:val="0"/>
          <w:marTop w:val="0"/>
          <w:marBottom w:val="0"/>
          <w:divBdr>
            <w:top w:val="none" w:sz="0" w:space="0" w:color="auto"/>
            <w:left w:val="none" w:sz="0" w:space="0" w:color="auto"/>
            <w:bottom w:val="none" w:sz="0" w:space="0" w:color="auto"/>
            <w:right w:val="none" w:sz="0" w:space="0" w:color="auto"/>
          </w:divBdr>
        </w:div>
        <w:div w:id="1525485096">
          <w:marLeft w:val="0"/>
          <w:marRight w:val="0"/>
          <w:marTop w:val="0"/>
          <w:marBottom w:val="0"/>
          <w:divBdr>
            <w:top w:val="none" w:sz="0" w:space="0" w:color="auto"/>
            <w:left w:val="none" w:sz="0" w:space="0" w:color="auto"/>
            <w:bottom w:val="none" w:sz="0" w:space="0" w:color="auto"/>
            <w:right w:val="none" w:sz="0" w:space="0" w:color="auto"/>
          </w:divBdr>
        </w:div>
        <w:div w:id="248466928">
          <w:marLeft w:val="0"/>
          <w:marRight w:val="0"/>
          <w:marTop w:val="0"/>
          <w:marBottom w:val="0"/>
          <w:divBdr>
            <w:top w:val="none" w:sz="0" w:space="0" w:color="auto"/>
            <w:left w:val="none" w:sz="0" w:space="0" w:color="auto"/>
            <w:bottom w:val="none" w:sz="0" w:space="0" w:color="auto"/>
            <w:right w:val="none" w:sz="0" w:space="0" w:color="auto"/>
          </w:divBdr>
        </w:div>
        <w:div w:id="122845339">
          <w:marLeft w:val="0"/>
          <w:marRight w:val="0"/>
          <w:marTop w:val="0"/>
          <w:marBottom w:val="0"/>
          <w:divBdr>
            <w:top w:val="none" w:sz="0" w:space="0" w:color="auto"/>
            <w:left w:val="none" w:sz="0" w:space="0" w:color="auto"/>
            <w:bottom w:val="none" w:sz="0" w:space="0" w:color="auto"/>
            <w:right w:val="none" w:sz="0" w:space="0" w:color="auto"/>
          </w:divBdr>
        </w:div>
        <w:div w:id="2086800754">
          <w:marLeft w:val="0"/>
          <w:marRight w:val="0"/>
          <w:marTop w:val="0"/>
          <w:marBottom w:val="0"/>
          <w:divBdr>
            <w:top w:val="none" w:sz="0" w:space="0" w:color="auto"/>
            <w:left w:val="none" w:sz="0" w:space="0" w:color="auto"/>
            <w:bottom w:val="none" w:sz="0" w:space="0" w:color="auto"/>
            <w:right w:val="none" w:sz="0" w:space="0" w:color="auto"/>
          </w:divBdr>
        </w:div>
        <w:div w:id="1589188950">
          <w:marLeft w:val="0"/>
          <w:marRight w:val="0"/>
          <w:marTop w:val="0"/>
          <w:marBottom w:val="0"/>
          <w:divBdr>
            <w:top w:val="none" w:sz="0" w:space="0" w:color="auto"/>
            <w:left w:val="none" w:sz="0" w:space="0" w:color="auto"/>
            <w:bottom w:val="none" w:sz="0" w:space="0" w:color="auto"/>
            <w:right w:val="none" w:sz="0" w:space="0" w:color="auto"/>
          </w:divBdr>
        </w:div>
        <w:div w:id="2118258305">
          <w:marLeft w:val="0"/>
          <w:marRight w:val="0"/>
          <w:marTop w:val="0"/>
          <w:marBottom w:val="0"/>
          <w:divBdr>
            <w:top w:val="none" w:sz="0" w:space="0" w:color="auto"/>
            <w:left w:val="none" w:sz="0" w:space="0" w:color="auto"/>
            <w:bottom w:val="none" w:sz="0" w:space="0" w:color="auto"/>
            <w:right w:val="none" w:sz="0" w:space="0" w:color="auto"/>
          </w:divBdr>
        </w:div>
        <w:div w:id="1790970042">
          <w:marLeft w:val="0"/>
          <w:marRight w:val="0"/>
          <w:marTop w:val="0"/>
          <w:marBottom w:val="0"/>
          <w:divBdr>
            <w:top w:val="none" w:sz="0" w:space="0" w:color="auto"/>
            <w:left w:val="none" w:sz="0" w:space="0" w:color="auto"/>
            <w:bottom w:val="none" w:sz="0" w:space="0" w:color="auto"/>
            <w:right w:val="none" w:sz="0" w:space="0" w:color="auto"/>
          </w:divBdr>
        </w:div>
        <w:div w:id="1318612967">
          <w:marLeft w:val="0"/>
          <w:marRight w:val="0"/>
          <w:marTop w:val="0"/>
          <w:marBottom w:val="0"/>
          <w:divBdr>
            <w:top w:val="none" w:sz="0" w:space="0" w:color="auto"/>
            <w:left w:val="none" w:sz="0" w:space="0" w:color="auto"/>
            <w:bottom w:val="none" w:sz="0" w:space="0" w:color="auto"/>
            <w:right w:val="none" w:sz="0" w:space="0" w:color="auto"/>
          </w:divBdr>
        </w:div>
      </w:divsChild>
    </w:div>
    <w:div w:id="518353427">
      <w:bodyDiv w:val="1"/>
      <w:marLeft w:val="0"/>
      <w:marRight w:val="0"/>
      <w:marTop w:val="0"/>
      <w:marBottom w:val="0"/>
      <w:divBdr>
        <w:top w:val="none" w:sz="0" w:space="0" w:color="auto"/>
        <w:left w:val="none" w:sz="0" w:space="0" w:color="auto"/>
        <w:bottom w:val="none" w:sz="0" w:space="0" w:color="auto"/>
        <w:right w:val="none" w:sz="0" w:space="0" w:color="auto"/>
      </w:divBdr>
    </w:div>
    <w:div w:id="597981320">
      <w:bodyDiv w:val="1"/>
      <w:marLeft w:val="0"/>
      <w:marRight w:val="0"/>
      <w:marTop w:val="0"/>
      <w:marBottom w:val="0"/>
      <w:divBdr>
        <w:top w:val="none" w:sz="0" w:space="0" w:color="auto"/>
        <w:left w:val="none" w:sz="0" w:space="0" w:color="auto"/>
        <w:bottom w:val="none" w:sz="0" w:space="0" w:color="auto"/>
        <w:right w:val="none" w:sz="0" w:space="0" w:color="auto"/>
      </w:divBdr>
    </w:div>
    <w:div w:id="857894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microsoft.com/office/2016/09/relationships/commentsIds" Target="commentsIds.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hyperlink" Target="mailto:rafael.vale@aluno.faculdadeimpacta.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nds\OneDrive\Documentos\Sistema%20de%20Est&#233;tic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11DA0-C87A-4F22-AC57-D6C3CDBCD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Sistema de Estética.dotx</Template>
  <TotalTime>455</TotalTime>
  <Pages>1</Pages>
  <Words>2329</Words>
  <Characters>13279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Lyndsa Figueiredo</dc:creator>
  <cp:keywords/>
  <dc:description/>
  <cp:lastModifiedBy>Renan Rossini</cp:lastModifiedBy>
  <cp:revision>14</cp:revision>
  <dcterms:created xsi:type="dcterms:W3CDTF">2019-11-18T05:01:00Z</dcterms:created>
  <dcterms:modified xsi:type="dcterms:W3CDTF">2019-12-09T13:24:00Z</dcterms:modified>
</cp:coreProperties>
</file>